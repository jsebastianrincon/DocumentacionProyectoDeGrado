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A7B06" w14:textId="77777777" w:rsidR="00483BB6" w:rsidRDefault="00483BB6" w:rsidP="00483BB6">
      <w:pPr>
        <w:jc w:val="center"/>
        <w:rPr>
          <w:rFonts w:ascii="Times New Roman" w:hAnsi="Times New Roman" w:cs="Times New Roman"/>
          <w:b/>
          <w:bCs/>
          <w:sz w:val="24"/>
          <w:szCs w:val="24"/>
        </w:rPr>
      </w:pPr>
      <w:bookmarkStart w:id="0" w:name="_Hlk45491211"/>
      <w:r>
        <w:rPr>
          <w:rFonts w:ascii="Times New Roman" w:hAnsi="Times New Roman" w:cs="Times New Roman"/>
          <w:b/>
          <w:bCs/>
          <w:sz w:val="24"/>
          <w:szCs w:val="24"/>
        </w:rPr>
        <w:t xml:space="preserve">DESARROLLO DE UN </w:t>
      </w:r>
      <w:bookmarkStart w:id="1" w:name="_Hlk42087107"/>
      <w:r>
        <w:rPr>
          <w:rFonts w:ascii="Times New Roman" w:hAnsi="Times New Roman" w:cs="Times New Roman"/>
          <w:b/>
          <w:bCs/>
          <w:sz w:val="24"/>
          <w:szCs w:val="24"/>
        </w:rPr>
        <w:t xml:space="preserve">MODULO </w:t>
      </w:r>
      <w:bookmarkStart w:id="2" w:name="_Hlk42086704"/>
      <w:bookmarkStart w:id="3" w:name="_Hlk42086514"/>
      <w:r>
        <w:rPr>
          <w:rFonts w:ascii="Times New Roman" w:hAnsi="Times New Roman" w:cs="Times New Roman"/>
          <w:b/>
          <w:bCs/>
          <w:sz w:val="24"/>
          <w:szCs w:val="24"/>
        </w:rPr>
        <w:t xml:space="preserve">PARA LA ADMINISTRACION, CALIFICACION, GESTION COMERCIAL </w:t>
      </w:r>
      <w:bookmarkEnd w:id="2"/>
      <w:r>
        <w:rPr>
          <w:rFonts w:ascii="Times New Roman" w:hAnsi="Times New Roman" w:cs="Times New Roman"/>
          <w:b/>
          <w:bCs/>
          <w:sz w:val="24"/>
          <w:szCs w:val="24"/>
        </w:rPr>
        <w:t xml:space="preserve">Y RELACION CON EL CLIENTE DE LOS PRODUCTOS Y SERVICIOS </w:t>
      </w:r>
      <w:bookmarkEnd w:id="3"/>
      <w:r>
        <w:rPr>
          <w:rFonts w:ascii="Times New Roman" w:hAnsi="Times New Roman" w:cs="Times New Roman"/>
          <w:b/>
          <w:bCs/>
          <w:sz w:val="24"/>
          <w:szCs w:val="24"/>
        </w:rPr>
        <w:t>DE LA COMPAÑÍA MOVIP S.A.S</w:t>
      </w:r>
    </w:p>
    <w:bookmarkEnd w:id="0"/>
    <w:bookmarkEnd w:id="1"/>
    <w:p w14:paraId="2D5E8BA5" w14:textId="77777777" w:rsidR="00483BB6" w:rsidRDefault="00483BB6" w:rsidP="00483BB6">
      <w:pPr>
        <w:jc w:val="center"/>
        <w:rPr>
          <w:rFonts w:ascii="Times New Roman" w:hAnsi="Times New Roman" w:cs="Times New Roman"/>
          <w:b/>
          <w:bCs/>
          <w:sz w:val="24"/>
          <w:szCs w:val="24"/>
        </w:rPr>
      </w:pPr>
    </w:p>
    <w:p w14:paraId="1F1FF32A" w14:textId="77777777" w:rsidR="00483BB6" w:rsidRDefault="00483BB6" w:rsidP="00483BB6">
      <w:pPr>
        <w:jc w:val="center"/>
        <w:rPr>
          <w:rFonts w:ascii="Times New Roman" w:hAnsi="Times New Roman" w:cs="Times New Roman"/>
          <w:b/>
          <w:bCs/>
          <w:sz w:val="24"/>
          <w:szCs w:val="24"/>
        </w:rPr>
      </w:pPr>
    </w:p>
    <w:p w14:paraId="27C04AE8" w14:textId="77777777" w:rsidR="00483BB6" w:rsidRDefault="00483BB6" w:rsidP="00483BB6">
      <w:pPr>
        <w:jc w:val="center"/>
        <w:rPr>
          <w:rFonts w:ascii="Times New Roman" w:hAnsi="Times New Roman" w:cs="Times New Roman"/>
          <w:b/>
          <w:bCs/>
          <w:sz w:val="24"/>
          <w:szCs w:val="24"/>
        </w:rPr>
      </w:pPr>
    </w:p>
    <w:p w14:paraId="1706660C" w14:textId="77777777" w:rsidR="00483BB6" w:rsidRDefault="00483BB6" w:rsidP="00483BB6">
      <w:pPr>
        <w:jc w:val="center"/>
        <w:rPr>
          <w:rFonts w:ascii="Times New Roman" w:hAnsi="Times New Roman" w:cs="Times New Roman"/>
          <w:b/>
          <w:bCs/>
          <w:sz w:val="24"/>
          <w:szCs w:val="24"/>
        </w:rPr>
      </w:pPr>
    </w:p>
    <w:p w14:paraId="6B85A3F0" w14:textId="77777777" w:rsidR="00483BB6" w:rsidRDefault="00483BB6" w:rsidP="00483BB6">
      <w:pPr>
        <w:jc w:val="center"/>
        <w:rPr>
          <w:rFonts w:ascii="Times New Roman" w:hAnsi="Times New Roman" w:cs="Times New Roman"/>
          <w:b/>
          <w:bCs/>
          <w:sz w:val="24"/>
          <w:szCs w:val="24"/>
        </w:rPr>
      </w:pPr>
    </w:p>
    <w:p w14:paraId="00EF1644" w14:textId="77777777" w:rsidR="00483BB6" w:rsidRDefault="00483BB6" w:rsidP="00483BB6">
      <w:pPr>
        <w:jc w:val="center"/>
        <w:rPr>
          <w:rFonts w:ascii="Times New Roman" w:hAnsi="Times New Roman" w:cs="Times New Roman"/>
          <w:b/>
          <w:bCs/>
          <w:sz w:val="24"/>
          <w:szCs w:val="24"/>
        </w:rPr>
      </w:pPr>
    </w:p>
    <w:p w14:paraId="6F35EDB7" w14:textId="77777777" w:rsidR="00483BB6" w:rsidRPr="00F91AA7" w:rsidRDefault="00483BB6" w:rsidP="00483BB6">
      <w:pPr>
        <w:jc w:val="center"/>
        <w:rPr>
          <w:rFonts w:ascii="Times New Roman" w:hAnsi="Times New Roman" w:cs="Times New Roman"/>
          <w:b/>
          <w:bCs/>
          <w:sz w:val="24"/>
          <w:szCs w:val="24"/>
        </w:rPr>
      </w:pPr>
      <w:r w:rsidRPr="00F91AA7">
        <w:rPr>
          <w:rFonts w:ascii="Times New Roman" w:hAnsi="Times New Roman" w:cs="Times New Roman"/>
          <w:b/>
          <w:bCs/>
          <w:sz w:val="24"/>
          <w:szCs w:val="24"/>
        </w:rPr>
        <w:t xml:space="preserve">Trabajo de grado para optar </w:t>
      </w:r>
      <w:r>
        <w:rPr>
          <w:rFonts w:ascii="Times New Roman" w:hAnsi="Times New Roman" w:cs="Times New Roman"/>
          <w:b/>
          <w:bCs/>
          <w:sz w:val="24"/>
          <w:szCs w:val="24"/>
        </w:rPr>
        <w:t xml:space="preserve">por </w:t>
      </w:r>
      <w:r w:rsidRPr="00F91AA7">
        <w:rPr>
          <w:rFonts w:ascii="Times New Roman" w:hAnsi="Times New Roman" w:cs="Times New Roman"/>
          <w:b/>
          <w:bCs/>
          <w:sz w:val="24"/>
          <w:szCs w:val="24"/>
        </w:rPr>
        <w:t>el título de Ingeniero de Sistemas</w:t>
      </w:r>
    </w:p>
    <w:p w14:paraId="02ED7C79" w14:textId="77777777" w:rsidR="00483BB6" w:rsidRDefault="00483BB6" w:rsidP="00483BB6">
      <w:pPr>
        <w:jc w:val="center"/>
        <w:rPr>
          <w:rFonts w:ascii="Times New Roman" w:hAnsi="Times New Roman" w:cs="Times New Roman"/>
          <w:b/>
          <w:bCs/>
          <w:sz w:val="24"/>
          <w:szCs w:val="24"/>
        </w:rPr>
      </w:pPr>
    </w:p>
    <w:p w14:paraId="6BCCD7B1" w14:textId="77777777" w:rsidR="00483BB6" w:rsidRDefault="00483BB6" w:rsidP="00483BB6">
      <w:pPr>
        <w:jc w:val="center"/>
        <w:rPr>
          <w:rFonts w:ascii="Times New Roman" w:hAnsi="Times New Roman" w:cs="Times New Roman"/>
          <w:b/>
          <w:bCs/>
          <w:sz w:val="24"/>
          <w:szCs w:val="24"/>
        </w:rPr>
      </w:pPr>
    </w:p>
    <w:p w14:paraId="2C7B81D0" w14:textId="77777777" w:rsidR="00483BB6" w:rsidRDefault="00483BB6" w:rsidP="00483BB6">
      <w:pPr>
        <w:jc w:val="center"/>
        <w:rPr>
          <w:rFonts w:ascii="Times New Roman" w:hAnsi="Times New Roman" w:cs="Times New Roman"/>
          <w:b/>
          <w:bCs/>
          <w:sz w:val="24"/>
          <w:szCs w:val="24"/>
        </w:rPr>
      </w:pPr>
    </w:p>
    <w:p w14:paraId="192FD152" w14:textId="77777777" w:rsidR="00483BB6" w:rsidRDefault="00483BB6" w:rsidP="00483BB6">
      <w:pPr>
        <w:jc w:val="center"/>
        <w:rPr>
          <w:rFonts w:ascii="Times New Roman" w:eastAsia="Times New Roman" w:hAnsi="Times New Roman" w:cs="Times New Roman"/>
          <w:b/>
          <w:sz w:val="24"/>
          <w:szCs w:val="24"/>
          <w:lang w:val="es-ES"/>
        </w:rPr>
      </w:pPr>
    </w:p>
    <w:p w14:paraId="5A7DF893" w14:textId="77777777" w:rsidR="00483BB6" w:rsidRDefault="00483BB6" w:rsidP="00483BB6">
      <w:pPr>
        <w:jc w:val="center"/>
        <w:rPr>
          <w:rFonts w:ascii="Times New Roman" w:eastAsia="Times New Roman" w:hAnsi="Times New Roman" w:cs="Times New Roman"/>
          <w:b/>
          <w:sz w:val="24"/>
          <w:szCs w:val="24"/>
          <w:lang w:val="es-ES"/>
        </w:rPr>
      </w:pPr>
    </w:p>
    <w:p w14:paraId="2DB60BAD" w14:textId="77777777" w:rsidR="00483BB6" w:rsidRDefault="00483BB6" w:rsidP="00483BB6">
      <w:pPr>
        <w:jc w:val="center"/>
        <w:rPr>
          <w:rFonts w:ascii="Times New Roman" w:eastAsia="Times New Roman" w:hAnsi="Times New Roman" w:cs="Times New Roman"/>
          <w:b/>
          <w:sz w:val="24"/>
          <w:szCs w:val="24"/>
          <w:lang w:val="es-ES"/>
        </w:rPr>
      </w:pPr>
    </w:p>
    <w:p w14:paraId="3BEAB162" w14:textId="77777777" w:rsidR="00483BB6" w:rsidRDefault="00483BB6" w:rsidP="00483BB6">
      <w:pPr>
        <w:jc w:val="center"/>
        <w:rPr>
          <w:rFonts w:ascii="Times New Roman" w:eastAsia="Times New Roman" w:hAnsi="Times New Roman" w:cs="Times New Roman"/>
          <w:b/>
          <w:sz w:val="24"/>
          <w:szCs w:val="24"/>
          <w:lang w:val="es-ES"/>
        </w:rPr>
      </w:pPr>
    </w:p>
    <w:p w14:paraId="35A3C5A8"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highlight w:val="white"/>
          <w:lang w:val="es-ES"/>
        </w:rPr>
        <w:t>JUAN SEBASTIÁN RINCÓN CALDERÓN</w:t>
      </w:r>
    </w:p>
    <w:p w14:paraId="66E29BB1" w14:textId="77777777" w:rsidR="00483BB6" w:rsidRDefault="00483BB6" w:rsidP="00483BB6">
      <w:pPr>
        <w:jc w:val="center"/>
        <w:rPr>
          <w:rFonts w:ascii="Times New Roman" w:hAnsi="Times New Roman" w:cs="Times New Roman"/>
          <w:b/>
          <w:bCs/>
          <w:sz w:val="24"/>
          <w:szCs w:val="24"/>
        </w:rPr>
      </w:pPr>
    </w:p>
    <w:p w14:paraId="1E7BB117" w14:textId="77777777" w:rsidR="00483BB6" w:rsidRDefault="00483BB6" w:rsidP="00483BB6">
      <w:pPr>
        <w:rPr>
          <w:rFonts w:ascii="Times New Roman" w:hAnsi="Times New Roman" w:cs="Times New Roman"/>
          <w:b/>
          <w:bCs/>
          <w:sz w:val="24"/>
          <w:szCs w:val="24"/>
        </w:rPr>
      </w:pPr>
    </w:p>
    <w:p w14:paraId="0A458664" w14:textId="77777777" w:rsidR="00483BB6" w:rsidRDefault="00483BB6" w:rsidP="00483BB6">
      <w:pPr>
        <w:jc w:val="center"/>
        <w:rPr>
          <w:rFonts w:ascii="Times New Roman" w:hAnsi="Times New Roman" w:cs="Times New Roman"/>
          <w:b/>
          <w:bCs/>
          <w:sz w:val="24"/>
          <w:szCs w:val="24"/>
        </w:rPr>
      </w:pPr>
    </w:p>
    <w:p w14:paraId="2841654C" w14:textId="77777777" w:rsidR="00483BB6" w:rsidRDefault="00483BB6" w:rsidP="00483BB6">
      <w:pPr>
        <w:jc w:val="center"/>
        <w:rPr>
          <w:rFonts w:ascii="Times New Roman" w:hAnsi="Times New Roman" w:cs="Times New Roman"/>
          <w:b/>
          <w:bCs/>
          <w:sz w:val="24"/>
          <w:szCs w:val="24"/>
        </w:rPr>
      </w:pPr>
    </w:p>
    <w:p w14:paraId="6FD7EC93" w14:textId="77777777" w:rsidR="00483BB6" w:rsidRDefault="00483BB6" w:rsidP="00483BB6">
      <w:pPr>
        <w:jc w:val="center"/>
        <w:rPr>
          <w:rFonts w:ascii="Times New Roman" w:hAnsi="Times New Roman" w:cs="Times New Roman"/>
          <w:b/>
          <w:bCs/>
          <w:sz w:val="24"/>
          <w:szCs w:val="24"/>
        </w:rPr>
      </w:pPr>
    </w:p>
    <w:p w14:paraId="499BA6AF" w14:textId="77777777" w:rsidR="00483BB6" w:rsidRDefault="00483BB6" w:rsidP="00483BB6">
      <w:pPr>
        <w:jc w:val="center"/>
        <w:rPr>
          <w:rFonts w:ascii="Times New Roman" w:hAnsi="Times New Roman" w:cs="Times New Roman"/>
          <w:b/>
          <w:bCs/>
          <w:sz w:val="24"/>
          <w:szCs w:val="24"/>
        </w:rPr>
      </w:pPr>
    </w:p>
    <w:p w14:paraId="735654F9" w14:textId="77777777" w:rsidR="00483BB6" w:rsidRDefault="00483BB6" w:rsidP="00483BB6">
      <w:pPr>
        <w:jc w:val="center"/>
        <w:rPr>
          <w:rFonts w:ascii="Times New Roman" w:hAnsi="Times New Roman" w:cs="Times New Roman"/>
          <w:b/>
          <w:bCs/>
          <w:sz w:val="24"/>
          <w:szCs w:val="24"/>
        </w:rPr>
      </w:pPr>
    </w:p>
    <w:p w14:paraId="5206C6A6"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UNIVERSIDAD DE CUNDINAMARCA EXTENSIÓN CHÍA</w:t>
      </w:r>
    </w:p>
    <w:p w14:paraId="68FFA140"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FACULTAD DE INGENIERÍA</w:t>
      </w:r>
    </w:p>
    <w:p w14:paraId="31D9F103"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PROGRAMA DE INGENIERÍA DE SISTEMAS</w:t>
      </w:r>
    </w:p>
    <w:p w14:paraId="10FFD4FD" w14:textId="4F3E3F60"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202</w:t>
      </w:r>
      <w:ins w:id="4" w:author="Juan Sebastian Rincon Calderon" w:date="2022-04-07T11:50:00Z">
        <w:r w:rsidR="008A63F6">
          <w:rPr>
            <w:rFonts w:ascii="Times New Roman" w:eastAsia="Times New Roman" w:hAnsi="Times New Roman" w:cs="Times New Roman"/>
            <w:b/>
            <w:sz w:val="24"/>
            <w:szCs w:val="24"/>
            <w:lang w:val="es-ES"/>
          </w:rPr>
          <w:t>1</w:t>
        </w:r>
      </w:ins>
      <w:del w:id="5" w:author="Juan Sebastian Rincon Calderon" w:date="2022-04-07T11:50:00Z">
        <w:r w:rsidDel="008A63F6">
          <w:rPr>
            <w:rFonts w:ascii="Times New Roman" w:eastAsia="Times New Roman" w:hAnsi="Times New Roman" w:cs="Times New Roman"/>
            <w:b/>
            <w:sz w:val="24"/>
            <w:szCs w:val="24"/>
            <w:lang w:val="es-ES"/>
          </w:rPr>
          <w:delText>0</w:delText>
        </w:r>
      </w:del>
    </w:p>
    <w:p w14:paraId="419A99AB" w14:textId="77777777" w:rsidR="00483BB6" w:rsidRDefault="00483BB6" w:rsidP="00483BB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DESARROLLO DE UN MODULO PARA LA ADMINISTRACION, CALIFICACION, GESTION COMERCIAL Y RELACION CON EL CLIENTE DE LOS PRODUCTOS Y SERVICIOS DE LA COMPAÑÍA MOVIP S.A.S</w:t>
      </w:r>
    </w:p>
    <w:p w14:paraId="630611F5" w14:textId="77777777" w:rsidR="00483BB6" w:rsidRDefault="00483BB6" w:rsidP="00483BB6">
      <w:pPr>
        <w:jc w:val="center"/>
        <w:rPr>
          <w:rFonts w:ascii="Times New Roman" w:hAnsi="Times New Roman" w:cs="Times New Roman"/>
          <w:b/>
          <w:bCs/>
          <w:sz w:val="24"/>
          <w:szCs w:val="24"/>
        </w:rPr>
      </w:pPr>
    </w:p>
    <w:p w14:paraId="7AEBBFDD" w14:textId="77777777" w:rsidR="00483BB6" w:rsidRDefault="00483BB6" w:rsidP="00483BB6">
      <w:pPr>
        <w:jc w:val="center"/>
        <w:rPr>
          <w:rFonts w:ascii="Times New Roman" w:hAnsi="Times New Roman" w:cs="Times New Roman"/>
          <w:b/>
          <w:bCs/>
          <w:sz w:val="24"/>
          <w:szCs w:val="24"/>
        </w:rPr>
      </w:pPr>
    </w:p>
    <w:p w14:paraId="412C75A6" w14:textId="77777777" w:rsidR="00483BB6" w:rsidRDefault="00483BB6" w:rsidP="00483BB6">
      <w:pPr>
        <w:jc w:val="center"/>
        <w:rPr>
          <w:rFonts w:ascii="Times New Roman" w:hAnsi="Times New Roman" w:cs="Times New Roman"/>
          <w:b/>
          <w:bCs/>
          <w:sz w:val="24"/>
          <w:szCs w:val="24"/>
        </w:rPr>
      </w:pPr>
    </w:p>
    <w:p w14:paraId="61AA3E97" w14:textId="77777777" w:rsidR="00483BB6" w:rsidRDefault="00483BB6" w:rsidP="00483BB6">
      <w:pPr>
        <w:jc w:val="center"/>
        <w:rPr>
          <w:rFonts w:ascii="Times New Roman" w:hAnsi="Times New Roman" w:cs="Times New Roman"/>
          <w:b/>
          <w:bCs/>
          <w:sz w:val="24"/>
          <w:szCs w:val="24"/>
        </w:rPr>
      </w:pPr>
    </w:p>
    <w:p w14:paraId="5B30062A" w14:textId="77777777" w:rsidR="00483BB6" w:rsidRDefault="00483BB6" w:rsidP="00483BB6">
      <w:pPr>
        <w:jc w:val="center"/>
        <w:rPr>
          <w:rFonts w:ascii="Times New Roman" w:hAnsi="Times New Roman" w:cs="Times New Roman"/>
          <w:b/>
          <w:bCs/>
          <w:sz w:val="24"/>
          <w:szCs w:val="24"/>
        </w:rPr>
      </w:pPr>
    </w:p>
    <w:p w14:paraId="5C6954E5" w14:textId="77777777" w:rsidR="00483BB6" w:rsidRDefault="00483BB6" w:rsidP="00483BB6">
      <w:pPr>
        <w:jc w:val="center"/>
        <w:rPr>
          <w:rFonts w:ascii="Times New Roman" w:hAnsi="Times New Roman" w:cs="Times New Roman"/>
          <w:b/>
          <w:bCs/>
          <w:sz w:val="24"/>
          <w:szCs w:val="24"/>
        </w:rPr>
      </w:pPr>
    </w:p>
    <w:p w14:paraId="4FEAB4A6" w14:textId="77777777" w:rsidR="00483BB6" w:rsidRDefault="00483BB6" w:rsidP="00483BB6">
      <w:pPr>
        <w:jc w:val="center"/>
        <w:rPr>
          <w:rFonts w:ascii="Times New Roman" w:hAnsi="Times New Roman" w:cs="Times New Roman"/>
          <w:b/>
          <w:bCs/>
          <w:sz w:val="24"/>
          <w:szCs w:val="24"/>
        </w:rPr>
      </w:pPr>
    </w:p>
    <w:p w14:paraId="7A212DE0" w14:textId="77777777" w:rsidR="00483BB6" w:rsidRDefault="00483BB6" w:rsidP="00483BB6">
      <w:pPr>
        <w:jc w:val="center"/>
        <w:rPr>
          <w:rFonts w:ascii="Times New Roman" w:eastAsia="Times New Roman" w:hAnsi="Times New Roman" w:cs="Times New Roman"/>
          <w:b/>
          <w:sz w:val="24"/>
          <w:szCs w:val="24"/>
          <w:lang w:val="es-ES"/>
        </w:rPr>
      </w:pPr>
    </w:p>
    <w:p w14:paraId="65E9E7F4"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highlight w:val="white"/>
          <w:lang w:val="es-ES"/>
        </w:rPr>
        <w:t>JUAN SEBASTIÁN RINCÓN CALDERÓN</w:t>
      </w:r>
    </w:p>
    <w:p w14:paraId="597465F6"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461214157</w:t>
      </w:r>
    </w:p>
    <w:p w14:paraId="617884E7" w14:textId="77777777" w:rsidR="00483BB6" w:rsidRDefault="00483BB6" w:rsidP="00483BB6">
      <w:pPr>
        <w:jc w:val="center"/>
        <w:rPr>
          <w:rFonts w:ascii="Times New Roman" w:hAnsi="Times New Roman" w:cs="Times New Roman"/>
          <w:b/>
          <w:bCs/>
          <w:sz w:val="24"/>
          <w:szCs w:val="24"/>
        </w:rPr>
      </w:pPr>
    </w:p>
    <w:p w14:paraId="678F7964" w14:textId="77777777" w:rsidR="00483BB6" w:rsidRDefault="00483BB6" w:rsidP="00483BB6">
      <w:pPr>
        <w:jc w:val="center"/>
        <w:rPr>
          <w:rFonts w:ascii="Times New Roman" w:hAnsi="Times New Roman" w:cs="Times New Roman"/>
          <w:b/>
          <w:bCs/>
          <w:sz w:val="24"/>
          <w:szCs w:val="24"/>
        </w:rPr>
      </w:pPr>
    </w:p>
    <w:p w14:paraId="0630EB9D" w14:textId="77777777" w:rsidR="00483BB6" w:rsidRDefault="00483BB6" w:rsidP="00483BB6">
      <w:pPr>
        <w:jc w:val="center"/>
        <w:rPr>
          <w:rFonts w:ascii="Times New Roman" w:hAnsi="Times New Roman" w:cs="Times New Roman"/>
          <w:b/>
          <w:bCs/>
          <w:sz w:val="24"/>
          <w:szCs w:val="24"/>
        </w:rPr>
      </w:pPr>
      <w:r>
        <w:rPr>
          <w:rFonts w:ascii="Times New Roman" w:hAnsi="Times New Roman" w:cs="Times New Roman"/>
          <w:b/>
          <w:bCs/>
          <w:sz w:val="24"/>
          <w:szCs w:val="24"/>
        </w:rPr>
        <w:t xml:space="preserve">DIRECTOR </w:t>
      </w:r>
    </w:p>
    <w:p w14:paraId="1DCBAA4C" w14:textId="77777777" w:rsidR="00483BB6" w:rsidRDefault="00483BB6" w:rsidP="00483BB6">
      <w:pPr>
        <w:jc w:val="center"/>
        <w:rPr>
          <w:rFonts w:ascii="Times New Roman" w:hAnsi="Times New Roman" w:cs="Times New Roman"/>
          <w:b/>
          <w:bCs/>
          <w:sz w:val="24"/>
          <w:szCs w:val="24"/>
        </w:rPr>
      </w:pPr>
      <w:r>
        <w:rPr>
          <w:rFonts w:ascii="Times New Roman" w:hAnsi="Times New Roman" w:cs="Times New Roman"/>
          <w:b/>
          <w:bCs/>
          <w:sz w:val="24"/>
          <w:szCs w:val="24"/>
        </w:rPr>
        <w:t>JORGE PARAMO FONSECA</w:t>
      </w:r>
    </w:p>
    <w:p w14:paraId="2950EB4B" w14:textId="77777777" w:rsidR="00483BB6" w:rsidRDefault="00483BB6" w:rsidP="00483BB6">
      <w:pPr>
        <w:jc w:val="center"/>
        <w:rPr>
          <w:rFonts w:ascii="Times New Roman" w:hAnsi="Times New Roman" w:cs="Times New Roman"/>
          <w:b/>
          <w:bCs/>
          <w:sz w:val="24"/>
          <w:szCs w:val="24"/>
        </w:rPr>
      </w:pPr>
      <w:r>
        <w:rPr>
          <w:rFonts w:ascii="Times New Roman" w:hAnsi="Times New Roman" w:cs="Times New Roman"/>
          <w:b/>
          <w:bCs/>
          <w:sz w:val="24"/>
          <w:szCs w:val="24"/>
        </w:rPr>
        <w:t>Ingeniero de Sistemas</w:t>
      </w:r>
    </w:p>
    <w:p w14:paraId="205F733D" w14:textId="77777777" w:rsidR="00483BB6" w:rsidRDefault="00483BB6" w:rsidP="00483BB6">
      <w:pPr>
        <w:jc w:val="center"/>
        <w:rPr>
          <w:rFonts w:ascii="Times New Roman" w:hAnsi="Times New Roman" w:cs="Times New Roman"/>
          <w:b/>
          <w:bCs/>
          <w:sz w:val="24"/>
          <w:szCs w:val="24"/>
        </w:rPr>
      </w:pPr>
    </w:p>
    <w:p w14:paraId="08D4C095" w14:textId="77777777" w:rsidR="00483BB6" w:rsidRDefault="00483BB6" w:rsidP="00483BB6">
      <w:pPr>
        <w:jc w:val="center"/>
        <w:rPr>
          <w:rFonts w:ascii="Times New Roman" w:hAnsi="Times New Roman" w:cs="Times New Roman"/>
          <w:b/>
          <w:bCs/>
          <w:sz w:val="24"/>
          <w:szCs w:val="24"/>
        </w:rPr>
      </w:pPr>
    </w:p>
    <w:p w14:paraId="64ECCA4D" w14:textId="77777777" w:rsidR="00483BB6" w:rsidRDefault="00483BB6" w:rsidP="00483BB6">
      <w:pPr>
        <w:jc w:val="center"/>
        <w:rPr>
          <w:rFonts w:ascii="Times New Roman" w:hAnsi="Times New Roman" w:cs="Times New Roman"/>
          <w:b/>
          <w:bCs/>
          <w:sz w:val="24"/>
          <w:szCs w:val="24"/>
        </w:rPr>
      </w:pPr>
    </w:p>
    <w:p w14:paraId="6B19D253" w14:textId="77777777" w:rsidR="00483BB6" w:rsidRDefault="00483BB6" w:rsidP="00483BB6">
      <w:pPr>
        <w:jc w:val="center"/>
        <w:rPr>
          <w:rFonts w:ascii="Times New Roman" w:hAnsi="Times New Roman" w:cs="Times New Roman"/>
          <w:b/>
          <w:bCs/>
          <w:sz w:val="24"/>
          <w:szCs w:val="24"/>
        </w:rPr>
      </w:pPr>
    </w:p>
    <w:p w14:paraId="58A698A3" w14:textId="77777777" w:rsidR="00483BB6" w:rsidRDefault="00483BB6" w:rsidP="00483BB6">
      <w:pPr>
        <w:jc w:val="center"/>
        <w:rPr>
          <w:rFonts w:ascii="Times New Roman" w:hAnsi="Times New Roman" w:cs="Times New Roman"/>
          <w:b/>
          <w:bCs/>
          <w:sz w:val="24"/>
          <w:szCs w:val="24"/>
        </w:rPr>
      </w:pPr>
    </w:p>
    <w:p w14:paraId="0A3A8101" w14:textId="77777777" w:rsidR="00483BB6" w:rsidRDefault="00483BB6" w:rsidP="00483BB6">
      <w:pPr>
        <w:jc w:val="center"/>
        <w:rPr>
          <w:rFonts w:ascii="Times New Roman" w:hAnsi="Times New Roman" w:cs="Times New Roman"/>
          <w:b/>
          <w:bCs/>
          <w:sz w:val="24"/>
          <w:szCs w:val="24"/>
        </w:rPr>
      </w:pPr>
    </w:p>
    <w:p w14:paraId="0173CA66" w14:textId="77777777" w:rsidR="00483BB6" w:rsidRDefault="00483BB6" w:rsidP="00483BB6">
      <w:pPr>
        <w:jc w:val="center"/>
        <w:rPr>
          <w:rFonts w:ascii="Times New Roman" w:hAnsi="Times New Roman" w:cs="Times New Roman"/>
          <w:b/>
          <w:bCs/>
          <w:sz w:val="24"/>
          <w:szCs w:val="24"/>
        </w:rPr>
      </w:pPr>
    </w:p>
    <w:p w14:paraId="52286606"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UNIVERSIDAD DE CUNDINAMARCA EXTENSIÓN CHÍA</w:t>
      </w:r>
    </w:p>
    <w:p w14:paraId="72DECC25"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FACULTAD DE INGENIERÍA</w:t>
      </w:r>
    </w:p>
    <w:p w14:paraId="684A962F"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PROGRAMA DE INGENIERÍA DE SISTEMAS</w:t>
      </w:r>
    </w:p>
    <w:p w14:paraId="107074E6"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 xml:space="preserve"> 2020</w:t>
      </w:r>
    </w:p>
    <w:p w14:paraId="45415DA4" w14:textId="77777777" w:rsidR="00483BB6" w:rsidRPr="00264824" w:rsidRDefault="00483BB6" w:rsidP="00483BB6">
      <w:pPr>
        <w:jc w:val="center"/>
        <w:rPr>
          <w:rFonts w:ascii="Times New Roman" w:eastAsia="Times New Roman" w:hAnsi="Times New Roman" w:cs="Times New Roman"/>
          <w:b/>
          <w:sz w:val="28"/>
          <w:szCs w:val="24"/>
          <w:lang w:val="es-ES"/>
        </w:rPr>
      </w:pPr>
      <w:r w:rsidRPr="00264824">
        <w:rPr>
          <w:rFonts w:ascii="Times New Roman" w:eastAsia="Times New Roman" w:hAnsi="Times New Roman" w:cs="Times New Roman"/>
          <w:b/>
          <w:sz w:val="28"/>
          <w:szCs w:val="24"/>
          <w:lang w:val="es-ES"/>
        </w:rPr>
        <w:lastRenderedPageBreak/>
        <w:t>AGRADECIMIENTOS</w:t>
      </w:r>
    </w:p>
    <w:p w14:paraId="77B23E5B" w14:textId="77777777" w:rsidR="00483BB6" w:rsidRDefault="00483BB6" w:rsidP="00483BB6">
      <w:pPr>
        <w:jc w:val="center"/>
        <w:rPr>
          <w:rFonts w:ascii="Times New Roman" w:eastAsia="Times New Roman" w:hAnsi="Times New Roman" w:cs="Times New Roman"/>
          <w:b/>
          <w:sz w:val="24"/>
          <w:szCs w:val="24"/>
          <w:lang w:val="es-ES"/>
        </w:rPr>
      </w:pPr>
    </w:p>
    <w:p w14:paraId="0C0F2AD6" w14:textId="77777777" w:rsidR="00483BB6" w:rsidRDefault="00483BB6" w:rsidP="00483BB6">
      <w:pPr>
        <w:jc w:val="center"/>
        <w:rPr>
          <w:rFonts w:ascii="Times New Roman" w:eastAsia="Times New Roman" w:hAnsi="Times New Roman" w:cs="Times New Roman"/>
          <w:b/>
          <w:sz w:val="24"/>
          <w:szCs w:val="24"/>
          <w:lang w:val="es-ES"/>
        </w:rPr>
      </w:pPr>
    </w:p>
    <w:p w14:paraId="3CEB1E4C" w14:textId="77777777" w:rsidR="00483BB6" w:rsidRDefault="00483BB6" w:rsidP="00483BB6">
      <w:pPr>
        <w:pStyle w:val="NormalWeb"/>
        <w:jc w:val="both"/>
      </w:pPr>
      <w:r>
        <w:t xml:space="preserve">A mis padres por haberme forjado como la persona que soy en la actualidad; muchos de los logros se los debo a ustedes, en los que sobresale este más que nada. Me formaron con reglas y ciertas libertades, pero al final de cuentas, me motivaron con constancia para alcanzar mis sueños y logros. </w:t>
      </w:r>
    </w:p>
    <w:p w14:paraId="22F6192F" w14:textId="77777777" w:rsidR="00483BB6" w:rsidRDefault="00483BB6" w:rsidP="00483BB6">
      <w:pPr>
        <w:pStyle w:val="NormalWeb"/>
        <w:jc w:val="both"/>
      </w:pPr>
      <w:r>
        <w:t>A mi hermano</w:t>
      </w:r>
      <w:r w:rsidRPr="00C21DC0">
        <w:t xml:space="preserve"> </w:t>
      </w:r>
      <w:r>
        <w:t>no solo por estar presentes aportando buenas cosas a mi vida, sino por los grandes lotes de felicidad y de diversas emociones que siempre me ha causado.</w:t>
      </w:r>
    </w:p>
    <w:p w14:paraId="5630F62A" w14:textId="77777777" w:rsidR="00483BB6" w:rsidRDefault="00483BB6" w:rsidP="00483BB6">
      <w:pPr>
        <w:pStyle w:val="NormalWeb"/>
        <w:jc w:val="both"/>
      </w:pPr>
      <w:r w:rsidRPr="00C21DC0">
        <w:t xml:space="preserve">Quisiera dar el agradecimiento </w:t>
      </w:r>
      <w:r>
        <w:t>más profundo a la Universidad de Cundinamarca especialmente a la Extensión Chía y a mi director de proyecto, el Ingeniero y Docente Jorge Paramo Fonseca, quien fue</w:t>
      </w:r>
      <w:r w:rsidRPr="00C21DC0">
        <w:t xml:space="preserve"> </w:t>
      </w:r>
      <w:r>
        <w:t xml:space="preserve">claro </w:t>
      </w:r>
      <w:r w:rsidRPr="00C21DC0">
        <w:t xml:space="preserve">ejemplo </w:t>
      </w:r>
      <w:r>
        <w:t xml:space="preserve">de </w:t>
      </w:r>
      <w:r w:rsidRPr="00C21DC0">
        <w:t>sabe</w:t>
      </w:r>
      <w:r>
        <w:t>res y disposición, de la manera más amable, ética y profesional, mediante la cual se obtuvo transmisión de conocimiento</w:t>
      </w:r>
      <w:r w:rsidRPr="00C21DC0">
        <w:t xml:space="preserve">.  </w:t>
      </w:r>
      <w:r>
        <w:t>Ingeniero</w:t>
      </w:r>
      <w:r w:rsidRPr="00C21DC0">
        <w:t xml:space="preserve">, gracias por el rigor, la </w:t>
      </w:r>
      <w:r>
        <w:t xml:space="preserve">paciencia, el apoyo y </w:t>
      </w:r>
      <w:r w:rsidRPr="00C21DC0">
        <w:t>ejemplo i</w:t>
      </w:r>
      <w:r>
        <w:t>ntelectual durante el proceso arduo del desarrollo de mi proyecto.</w:t>
      </w:r>
    </w:p>
    <w:p w14:paraId="2F609E26" w14:textId="77777777" w:rsidR="00483BB6" w:rsidRDefault="00483BB6" w:rsidP="00483BB6">
      <w:pPr>
        <w:jc w:val="center"/>
        <w:rPr>
          <w:rFonts w:ascii="Times New Roman" w:eastAsia="Times New Roman" w:hAnsi="Times New Roman" w:cs="Times New Roman"/>
          <w:b/>
          <w:sz w:val="24"/>
          <w:szCs w:val="24"/>
          <w:lang w:val="es-ES"/>
        </w:rPr>
      </w:pPr>
    </w:p>
    <w:p w14:paraId="289FD912" w14:textId="77777777" w:rsidR="00483BB6" w:rsidRDefault="00483BB6" w:rsidP="00483BB6">
      <w:pPr>
        <w:jc w:val="center"/>
        <w:rPr>
          <w:rFonts w:ascii="Times New Roman" w:eastAsia="Times New Roman" w:hAnsi="Times New Roman" w:cs="Times New Roman"/>
          <w:b/>
          <w:sz w:val="24"/>
          <w:szCs w:val="24"/>
          <w:lang w:val="es-ES"/>
        </w:rPr>
      </w:pPr>
    </w:p>
    <w:p w14:paraId="17574309" w14:textId="77777777" w:rsidR="00483BB6" w:rsidRDefault="00483BB6" w:rsidP="00483BB6">
      <w:pPr>
        <w:jc w:val="center"/>
        <w:rPr>
          <w:rFonts w:ascii="Times New Roman" w:eastAsia="Times New Roman" w:hAnsi="Times New Roman" w:cs="Times New Roman"/>
          <w:b/>
          <w:sz w:val="24"/>
          <w:szCs w:val="24"/>
          <w:lang w:val="es-ES"/>
        </w:rPr>
      </w:pPr>
    </w:p>
    <w:p w14:paraId="09B36C4A" w14:textId="77777777" w:rsidR="00483BB6" w:rsidRDefault="00483BB6" w:rsidP="00483BB6">
      <w:pPr>
        <w:jc w:val="center"/>
        <w:rPr>
          <w:rFonts w:ascii="Times New Roman" w:eastAsia="Times New Roman" w:hAnsi="Times New Roman" w:cs="Times New Roman"/>
          <w:b/>
          <w:sz w:val="24"/>
          <w:szCs w:val="24"/>
          <w:lang w:val="es-ES"/>
        </w:rPr>
      </w:pPr>
    </w:p>
    <w:p w14:paraId="434E1951" w14:textId="77777777" w:rsidR="00483BB6" w:rsidRDefault="00483BB6" w:rsidP="00483BB6">
      <w:pPr>
        <w:jc w:val="center"/>
        <w:rPr>
          <w:rFonts w:ascii="Times New Roman" w:eastAsia="Times New Roman" w:hAnsi="Times New Roman" w:cs="Times New Roman"/>
          <w:b/>
          <w:sz w:val="24"/>
          <w:szCs w:val="24"/>
          <w:lang w:val="es-ES"/>
        </w:rPr>
      </w:pPr>
    </w:p>
    <w:p w14:paraId="262E0860" w14:textId="77777777" w:rsidR="00483BB6" w:rsidRDefault="00483BB6" w:rsidP="00483BB6">
      <w:pPr>
        <w:jc w:val="center"/>
        <w:rPr>
          <w:rFonts w:ascii="Times New Roman" w:eastAsia="Times New Roman" w:hAnsi="Times New Roman" w:cs="Times New Roman"/>
          <w:b/>
          <w:sz w:val="24"/>
          <w:szCs w:val="24"/>
          <w:lang w:val="es-ES"/>
        </w:rPr>
      </w:pPr>
    </w:p>
    <w:p w14:paraId="4F041D72" w14:textId="77777777" w:rsidR="00483BB6" w:rsidRDefault="00483BB6" w:rsidP="00483BB6">
      <w:pPr>
        <w:jc w:val="center"/>
        <w:rPr>
          <w:rFonts w:ascii="Times New Roman" w:eastAsia="Times New Roman" w:hAnsi="Times New Roman" w:cs="Times New Roman"/>
          <w:b/>
          <w:sz w:val="24"/>
          <w:szCs w:val="24"/>
          <w:lang w:val="es-ES"/>
        </w:rPr>
      </w:pPr>
    </w:p>
    <w:p w14:paraId="6BEA7EB2" w14:textId="77777777" w:rsidR="00483BB6" w:rsidRDefault="00483BB6" w:rsidP="00483BB6">
      <w:pPr>
        <w:jc w:val="center"/>
        <w:rPr>
          <w:rFonts w:ascii="Times New Roman" w:eastAsia="Times New Roman" w:hAnsi="Times New Roman" w:cs="Times New Roman"/>
          <w:b/>
          <w:sz w:val="24"/>
          <w:szCs w:val="24"/>
          <w:lang w:val="es-ES"/>
        </w:rPr>
      </w:pPr>
    </w:p>
    <w:p w14:paraId="1E0B5C2A" w14:textId="77777777" w:rsidR="00483BB6" w:rsidRDefault="00483BB6" w:rsidP="00483BB6">
      <w:pPr>
        <w:jc w:val="center"/>
        <w:rPr>
          <w:rFonts w:ascii="Times New Roman" w:eastAsia="Times New Roman" w:hAnsi="Times New Roman" w:cs="Times New Roman"/>
          <w:b/>
          <w:sz w:val="24"/>
          <w:szCs w:val="24"/>
          <w:lang w:val="es-ES"/>
        </w:rPr>
      </w:pPr>
    </w:p>
    <w:p w14:paraId="34DB8782" w14:textId="77777777" w:rsidR="00483BB6" w:rsidRDefault="00483BB6" w:rsidP="00483BB6">
      <w:pPr>
        <w:jc w:val="center"/>
        <w:rPr>
          <w:rFonts w:ascii="Times New Roman" w:eastAsia="Times New Roman" w:hAnsi="Times New Roman" w:cs="Times New Roman"/>
          <w:b/>
          <w:sz w:val="24"/>
          <w:szCs w:val="24"/>
          <w:lang w:val="es-ES"/>
        </w:rPr>
      </w:pPr>
    </w:p>
    <w:p w14:paraId="64EA4E4E" w14:textId="77777777" w:rsidR="00483BB6" w:rsidRDefault="00483BB6" w:rsidP="00483BB6">
      <w:pPr>
        <w:jc w:val="center"/>
        <w:rPr>
          <w:rFonts w:ascii="Times New Roman" w:eastAsia="Times New Roman" w:hAnsi="Times New Roman" w:cs="Times New Roman"/>
          <w:b/>
          <w:sz w:val="24"/>
          <w:szCs w:val="24"/>
          <w:lang w:val="es-ES"/>
        </w:rPr>
      </w:pPr>
    </w:p>
    <w:p w14:paraId="0BCAFC80" w14:textId="77777777" w:rsidR="00483BB6" w:rsidRDefault="00483BB6" w:rsidP="00483BB6">
      <w:pPr>
        <w:jc w:val="center"/>
        <w:rPr>
          <w:rFonts w:ascii="Times New Roman" w:eastAsia="Times New Roman" w:hAnsi="Times New Roman" w:cs="Times New Roman"/>
          <w:b/>
          <w:sz w:val="24"/>
          <w:szCs w:val="24"/>
          <w:lang w:val="es-ES"/>
        </w:rPr>
      </w:pPr>
    </w:p>
    <w:p w14:paraId="05457F23" w14:textId="77777777" w:rsidR="00483BB6" w:rsidRDefault="00483BB6" w:rsidP="00483BB6">
      <w:pPr>
        <w:jc w:val="center"/>
        <w:rPr>
          <w:rFonts w:ascii="Times New Roman" w:eastAsia="Times New Roman" w:hAnsi="Times New Roman" w:cs="Times New Roman"/>
          <w:b/>
          <w:sz w:val="24"/>
          <w:szCs w:val="24"/>
          <w:lang w:val="es-ES"/>
        </w:rPr>
      </w:pPr>
    </w:p>
    <w:p w14:paraId="562B23E0" w14:textId="77777777" w:rsidR="00483BB6" w:rsidRDefault="00483BB6" w:rsidP="00483BB6">
      <w:pPr>
        <w:jc w:val="center"/>
        <w:rPr>
          <w:rFonts w:ascii="Times New Roman" w:eastAsia="Times New Roman" w:hAnsi="Times New Roman" w:cs="Times New Roman"/>
          <w:b/>
          <w:sz w:val="24"/>
          <w:szCs w:val="24"/>
          <w:lang w:val="es-ES"/>
        </w:rPr>
      </w:pPr>
    </w:p>
    <w:p w14:paraId="500C3120" w14:textId="77777777" w:rsidR="00483BB6" w:rsidRDefault="00483BB6" w:rsidP="00483BB6">
      <w:pPr>
        <w:jc w:val="center"/>
        <w:rPr>
          <w:rFonts w:ascii="Times New Roman" w:eastAsia="Times New Roman" w:hAnsi="Times New Roman" w:cs="Times New Roman"/>
          <w:b/>
          <w:sz w:val="24"/>
          <w:szCs w:val="24"/>
          <w:lang w:val="es-ES"/>
        </w:rPr>
      </w:pPr>
    </w:p>
    <w:p w14:paraId="7EC56FEA" w14:textId="77777777" w:rsidR="00483BB6" w:rsidRDefault="00483BB6" w:rsidP="00483BB6">
      <w:pPr>
        <w:jc w:val="center"/>
        <w:rPr>
          <w:rFonts w:ascii="Times New Roman" w:eastAsia="Times New Roman" w:hAnsi="Times New Roman" w:cs="Times New Roman"/>
          <w:b/>
          <w:sz w:val="24"/>
          <w:szCs w:val="24"/>
          <w:lang w:val="es-ES"/>
        </w:rPr>
      </w:pPr>
    </w:p>
    <w:p w14:paraId="7763554C" w14:textId="77777777" w:rsidR="00483BB6" w:rsidRDefault="00483BB6" w:rsidP="00483BB6">
      <w:pPr>
        <w:jc w:val="center"/>
        <w:rPr>
          <w:rFonts w:ascii="Times New Roman" w:eastAsia="Times New Roman" w:hAnsi="Times New Roman" w:cs="Times New Roman"/>
          <w:b/>
          <w:sz w:val="24"/>
          <w:szCs w:val="24"/>
          <w:lang w:val="es-ES"/>
        </w:rPr>
      </w:pPr>
    </w:p>
    <w:p w14:paraId="38CC3707" w14:textId="77777777" w:rsidR="00483BB6" w:rsidRPr="00264824" w:rsidRDefault="00483BB6" w:rsidP="00483BB6">
      <w:pPr>
        <w:jc w:val="center"/>
        <w:rPr>
          <w:rFonts w:ascii="Times New Roman" w:eastAsia="Times New Roman" w:hAnsi="Times New Roman" w:cs="Times New Roman"/>
          <w:b/>
          <w:sz w:val="32"/>
          <w:szCs w:val="24"/>
          <w:lang w:val="es-ES"/>
        </w:rPr>
      </w:pPr>
      <w:r w:rsidRPr="00264824">
        <w:rPr>
          <w:rFonts w:ascii="Times New Roman" w:eastAsia="Times New Roman" w:hAnsi="Times New Roman" w:cs="Times New Roman"/>
          <w:b/>
          <w:sz w:val="28"/>
          <w:szCs w:val="24"/>
          <w:lang w:val="es-ES"/>
        </w:rPr>
        <w:lastRenderedPageBreak/>
        <w:t>RESUMEN</w:t>
      </w:r>
    </w:p>
    <w:p w14:paraId="0D67C91C" w14:textId="77777777" w:rsidR="00483BB6" w:rsidRDefault="00483BB6" w:rsidP="00483BB6">
      <w:pPr>
        <w:jc w:val="both"/>
        <w:rPr>
          <w:rFonts w:ascii="Times New Roman" w:eastAsia="Times New Roman" w:hAnsi="Times New Roman" w:cs="Times New Roman"/>
          <w:b/>
          <w:sz w:val="24"/>
          <w:szCs w:val="24"/>
          <w:lang w:val="es-ES"/>
        </w:rPr>
      </w:pPr>
    </w:p>
    <w:p w14:paraId="619AE82C" w14:textId="77777777" w:rsidR="00483BB6" w:rsidRPr="00483BB6" w:rsidRDefault="00483BB6" w:rsidP="00483BB6">
      <w:pPr>
        <w:spacing w:after="0" w:line="360" w:lineRule="auto"/>
        <w:ind w:firstLine="708"/>
        <w:jc w:val="both"/>
        <w:rPr>
          <w:rFonts w:ascii="Times New Roman" w:eastAsia="Times New Roman" w:hAnsi="Times New Roman" w:cs="Times New Roman"/>
          <w:bCs/>
          <w:sz w:val="24"/>
          <w:szCs w:val="24"/>
        </w:rPr>
      </w:pPr>
      <w:r w:rsidRPr="00483BB6">
        <w:rPr>
          <w:rFonts w:ascii="Times New Roman" w:eastAsia="Times New Roman" w:hAnsi="Times New Roman" w:cs="Times New Roman"/>
          <w:bCs/>
          <w:sz w:val="24"/>
          <w:szCs w:val="24"/>
        </w:rPr>
        <w:t>El presente trabajo tiene como objetivo mejorar la gestión en cuanto a la relación con los clientes, además de administrar, calificar y gestionar el área comercial a través de la implementación de un módulo CRM (Customer Relationship Management) para la compañía MOVIP S.A.S. El módulo CRM que se estudia en este proyecto se desarrolló con las funcionalidades más importantes y fundamentales, con los componentes básicos para este tipo de estrategias de fidelización de clientes.</w:t>
      </w:r>
    </w:p>
    <w:p w14:paraId="0EC9D83F" w14:textId="77777777" w:rsidR="00483BB6" w:rsidRPr="00483BB6" w:rsidRDefault="00483BB6" w:rsidP="00483BB6">
      <w:pPr>
        <w:spacing w:after="0" w:line="360" w:lineRule="auto"/>
        <w:ind w:firstLine="708"/>
        <w:jc w:val="both"/>
        <w:rPr>
          <w:rFonts w:ascii="Times New Roman" w:hAnsi="Times New Roman" w:cs="Times New Roman"/>
          <w:sz w:val="24"/>
          <w:szCs w:val="24"/>
        </w:rPr>
      </w:pPr>
      <w:r w:rsidRPr="00483BB6">
        <w:rPr>
          <w:rFonts w:ascii="Times New Roman" w:eastAsia="Times New Roman" w:hAnsi="Times New Roman" w:cs="Times New Roman"/>
          <w:bCs/>
          <w:sz w:val="24"/>
          <w:szCs w:val="24"/>
        </w:rPr>
        <w:t xml:space="preserve">Para el desarrollo del presente proyecto se hace implementando una adaptación de la metodología UWE, por su fácil adaptación a proyectos web a cualquier escala y su enfoque en sistemas adaptativos. Es por lo anterior que en el presente documento se aprecian los detalles y motivos por los cuales se hará el desarrollo de este módulo </w:t>
      </w:r>
      <w:r w:rsidRPr="00483BB6">
        <w:rPr>
          <w:rFonts w:ascii="Times New Roman" w:hAnsi="Times New Roman" w:cs="Times New Roman"/>
          <w:sz w:val="24"/>
          <w:szCs w:val="24"/>
        </w:rPr>
        <w:t>también se mencionará algunos proyectos similares desarrollados anteriormente, las herramientas escogidas para el desarrollo del módulo, el proceso de construcción y los resultados del desarrollo de este.</w:t>
      </w:r>
    </w:p>
    <w:p w14:paraId="7079B0D1" w14:textId="77777777" w:rsidR="00483BB6" w:rsidRPr="00483BB6" w:rsidRDefault="00483BB6" w:rsidP="00483BB6">
      <w:pPr>
        <w:spacing w:after="0" w:line="360" w:lineRule="auto"/>
        <w:ind w:firstLine="708"/>
        <w:jc w:val="both"/>
        <w:rPr>
          <w:rFonts w:ascii="Times New Roman" w:hAnsi="Times New Roman" w:cs="Times New Roman"/>
          <w:sz w:val="24"/>
          <w:szCs w:val="24"/>
        </w:rPr>
      </w:pPr>
    </w:p>
    <w:p w14:paraId="07812A28" w14:textId="77777777" w:rsidR="00483BB6" w:rsidRPr="006E249E" w:rsidRDefault="00483BB6" w:rsidP="00483BB6">
      <w:pPr>
        <w:spacing w:after="0" w:line="360" w:lineRule="auto"/>
        <w:jc w:val="both"/>
        <w:rPr>
          <w:rFonts w:ascii="Times New Roman" w:hAnsi="Times New Roman" w:cs="Times New Roman"/>
          <w:b/>
          <w:bCs/>
          <w:sz w:val="24"/>
          <w:szCs w:val="24"/>
          <w:lang w:val="en-US"/>
        </w:rPr>
      </w:pPr>
      <w:r w:rsidRPr="006E249E">
        <w:rPr>
          <w:rFonts w:ascii="Times New Roman" w:hAnsi="Times New Roman" w:cs="Times New Roman"/>
          <w:b/>
          <w:bCs/>
          <w:sz w:val="24"/>
          <w:szCs w:val="24"/>
          <w:lang w:val="en-US"/>
        </w:rPr>
        <w:t xml:space="preserve">Palabras Claves: </w:t>
      </w:r>
      <w:r w:rsidRPr="006E249E">
        <w:rPr>
          <w:rFonts w:ascii="Times New Roman" w:hAnsi="Times New Roman" w:cs="Times New Roman"/>
          <w:sz w:val="24"/>
          <w:szCs w:val="24"/>
          <w:lang w:val="en-US"/>
        </w:rPr>
        <w:t>Clientes, CRM, Customer Relationship Management, Fidelización, Marketing, Modulo Web</w:t>
      </w:r>
      <w:r w:rsidRPr="006E249E">
        <w:rPr>
          <w:rFonts w:ascii="Times New Roman" w:hAnsi="Times New Roman" w:cs="Times New Roman"/>
          <w:b/>
          <w:bCs/>
          <w:sz w:val="24"/>
          <w:szCs w:val="24"/>
          <w:lang w:val="en-US"/>
        </w:rPr>
        <w:t>.</w:t>
      </w:r>
    </w:p>
    <w:p w14:paraId="013AE720" w14:textId="77777777" w:rsidR="00483BB6" w:rsidRPr="00A74AAA" w:rsidRDefault="00483BB6" w:rsidP="00483BB6">
      <w:pPr>
        <w:jc w:val="both"/>
        <w:rPr>
          <w:rFonts w:ascii="Times New Roman" w:hAnsi="Times New Roman" w:cs="Times New Roman"/>
          <w:sz w:val="24"/>
          <w:szCs w:val="24"/>
          <w:lang w:val="en-US"/>
        </w:rPr>
      </w:pPr>
    </w:p>
    <w:p w14:paraId="4BC158A4" w14:textId="77777777" w:rsidR="00483BB6" w:rsidRPr="00A74AAA" w:rsidRDefault="00483BB6" w:rsidP="00483BB6">
      <w:pPr>
        <w:jc w:val="both"/>
        <w:rPr>
          <w:rFonts w:ascii="Times New Roman" w:hAnsi="Times New Roman" w:cs="Times New Roman"/>
          <w:sz w:val="24"/>
          <w:szCs w:val="24"/>
          <w:lang w:val="en-US"/>
        </w:rPr>
      </w:pPr>
    </w:p>
    <w:p w14:paraId="53727740" w14:textId="77777777" w:rsidR="00483BB6" w:rsidRPr="00A74AAA" w:rsidRDefault="00483BB6" w:rsidP="00483BB6">
      <w:pPr>
        <w:jc w:val="both"/>
        <w:rPr>
          <w:rFonts w:ascii="Times New Roman" w:hAnsi="Times New Roman" w:cs="Times New Roman"/>
          <w:sz w:val="24"/>
          <w:szCs w:val="24"/>
          <w:lang w:val="en-US"/>
        </w:rPr>
      </w:pPr>
    </w:p>
    <w:p w14:paraId="6955B83A" w14:textId="77777777" w:rsidR="00483BB6" w:rsidRPr="00A74AAA" w:rsidRDefault="00483BB6" w:rsidP="00483BB6">
      <w:pPr>
        <w:jc w:val="both"/>
        <w:rPr>
          <w:rFonts w:ascii="Times New Roman" w:hAnsi="Times New Roman" w:cs="Times New Roman"/>
          <w:sz w:val="24"/>
          <w:szCs w:val="24"/>
          <w:lang w:val="en-US"/>
        </w:rPr>
      </w:pPr>
    </w:p>
    <w:p w14:paraId="18896B14" w14:textId="77777777" w:rsidR="00483BB6" w:rsidRPr="00A74AAA" w:rsidRDefault="00483BB6" w:rsidP="00483BB6">
      <w:pPr>
        <w:jc w:val="both"/>
        <w:rPr>
          <w:rFonts w:ascii="Times New Roman" w:hAnsi="Times New Roman" w:cs="Times New Roman"/>
          <w:sz w:val="24"/>
          <w:szCs w:val="24"/>
          <w:lang w:val="en-US"/>
        </w:rPr>
      </w:pPr>
    </w:p>
    <w:p w14:paraId="6ADDA838" w14:textId="77777777" w:rsidR="00483BB6" w:rsidRPr="00A74AAA" w:rsidRDefault="00483BB6" w:rsidP="00483BB6">
      <w:pPr>
        <w:jc w:val="both"/>
        <w:rPr>
          <w:rFonts w:ascii="Times New Roman" w:hAnsi="Times New Roman" w:cs="Times New Roman"/>
          <w:sz w:val="24"/>
          <w:szCs w:val="24"/>
          <w:lang w:val="en-US"/>
        </w:rPr>
      </w:pPr>
    </w:p>
    <w:p w14:paraId="548B50E6" w14:textId="77777777" w:rsidR="00483BB6" w:rsidRPr="00A74AAA" w:rsidRDefault="00483BB6" w:rsidP="00483BB6">
      <w:pPr>
        <w:jc w:val="both"/>
        <w:rPr>
          <w:rFonts w:ascii="Times New Roman" w:hAnsi="Times New Roman" w:cs="Times New Roman"/>
          <w:sz w:val="24"/>
          <w:szCs w:val="24"/>
          <w:lang w:val="en-US"/>
        </w:rPr>
      </w:pPr>
    </w:p>
    <w:p w14:paraId="7FAB5866" w14:textId="77777777" w:rsidR="00483BB6" w:rsidRPr="00A74AAA" w:rsidRDefault="00483BB6" w:rsidP="00483BB6">
      <w:pPr>
        <w:jc w:val="both"/>
        <w:rPr>
          <w:rFonts w:ascii="Times New Roman" w:hAnsi="Times New Roman" w:cs="Times New Roman"/>
          <w:sz w:val="24"/>
          <w:szCs w:val="24"/>
          <w:lang w:val="en-US"/>
        </w:rPr>
      </w:pPr>
    </w:p>
    <w:p w14:paraId="6B6B40E1" w14:textId="77777777" w:rsidR="00483BB6" w:rsidRPr="00A74AAA" w:rsidRDefault="00483BB6" w:rsidP="00483BB6">
      <w:pPr>
        <w:jc w:val="both"/>
        <w:rPr>
          <w:rFonts w:ascii="Times New Roman" w:hAnsi="Times New Roman" w:cs="Times New Roman"/>
          <w:sz w:val="24"/>
          <w:szCs w:val="24"/>
          <w:lang w:val="en-US"/>
        </w:rPr>
      </w:pPr>
    </w:p>
    <w:p w14:paraId="0CA4F373" w14:textId="77777777" w:rsidR="00483BB6" w:rsidRDefault="00483BB6" w:rsidP="00483BB6">
      <w:pPr>
        <w:jc w:val="both"/>
        <w:rPr>
          <w:rFonts w:ascii="Times New Roman" w:hAnsi="Times New Roman" w:cs="Times New Roman"/>
          <w:sz w:val="24"/>
          <w:szCs w:val="24"/>
          <w:lang w:val="en-US"/>
        </w:rPr>
      </w:pPr>
    </w:p>
    <w:p w14:paraId="2F1C320F" w14:textId="77777777" w:rsidR="00483BB6" w:rsidRDefault="00483BB6" w:rsidP="00483BB6">
      <w:pPr>
        <w:jc w:val="both"/>
        <w:rPr>
          <w:rFonts w:ascii="Times New Roman" w:hAnsi="Times New Roman" w:cs="Times New Roman"/>
          <w:sz w:val="24"/>
          <w:szCs w:val="24"/>
          <w:lang w:val="en-US"/>
        </w:rPr>
      </w:pPr>
    </w:p>
    <w:p w14:paraId="67B93486" w14:textId="77777777" w:rsidR="00483BB6" w:rsidRPr="00A74AAA" w:rsidRDefault="00483BB6" w:rsidP="00483BB6">
      <w:pPr>
        <w:jc w:val="both"/>
        <w:rPr>
          <w:rFonts w:ascii="Times New Roman" w:hAnsi="Times New Roman" w:cs="Times New Roman"/>
          <w:sz w:val="24"/>
          <w:szCs w:val="24"/>
          <w:lang w:val="en-US"/>
        </w:rPr>
      </w:pPr>
    </w:p>
    <w:p w14:paraId="4720F908" w14:textId="77777777" w:rsidR="00483BB6" w:rsidRPr="00A74AAA" w:rsidRDefault="00483BB6" w:rsidP="00483BB6">
      <w:pPr>
        <w:jc w:val="both"/>
        <w:rPr>
          <w:rFonts w:ascii="Times New Roman" w:hAnsi="Times New Roman" w:cs="Times New Roman"/>
          <w:sz w:val="24"/>
          <w:szCs w:val="24"/>
          <w:lang w:val="en-US"/>
        </w:rPr>
      </w:pPr>
    </w:p>
    <w:p w14:paraId="56FE8784" w14:textId="77777777" w:rsidR="00483BB6" w:rsidRPr="00A74AAA" w:rsidRDefault="00483BB6" w:rsidP="00483BB6">
      <w:pPr>
        <w:jc w:val="center"/>
        <w:rPr>
          <w:rFonts w:ascii="Times New Roman" w:hAnsi="Times New Roman" w:cs="Times New Roman"/>
          <w:b/>
          <w:bCs/>
          <w:sz w:val="28"/>
          <w:szCs w:val="24"/>
          <w:lang w:val="en-US"/>
        </w:rPr>
      </w:pPr>
      <w:r w:rsidRPr="00A74AAA">
        <w:rPr>
          <w:rFonts w:ascii="Times New Roman" w:hAnsi="Times New Roman" w:cs="Times New Roman"/>
          <w:b/>
          <w:bCs/>
          <w:sz w:val="28"/>
          <w:szCs w:val="24"/>
          <w:lang w:val="en-US"/>
        </w:rPr>
        <w:lastRenderedPageBreak/>
        <w:t>ABSTRACT</w:t>
      </w:r>
    </w:p>
    <w:p w14:paraId="7DA1A419" w14:textId="77777777" w:rsidR="00483BB6" w:rsidRPr="00A74AAA" w:rsidRDefault="00483BB6" w:rsidP="00483BB6">
      <w:pPr>
        <w:jc w:val="center"/>
        <w:rPr>
          <w:rFonts w:ascii="Times New Roman" w:hAnsi="Times New Roman" w:cs="Times New Roman"/>
          <w:b/>
          <w:bCs/>
          <w:sz w:val="24"/>
          <w:szCs w:val="24"/>
          <w:lang w:val="en-US"/>
        </w:rPr>
      </w:pPr>
    </w:p>
    <w:p w14:paraId="3D21486C" w14:textId="77777777" w:rsidR="00483BB6" w:rsidRPr="00F84C7A" w:rsidRDefault="00483BB6" w:rsidP="00483BB6">
      <w:pPr>
        <w:spacing w:line="360" w:lineRule="auto"/>
        <w:ind w:firstLine="708"/>
        <w:jc w:val="both"/>
        <w:rPr>
          <w:rFonts w:ascii="Times New Roman" w:hAnsi="Times New Roman" w:cs="Times New Roman"/>
          <w:sz w:val="24"/>
          <w:szCs w:val="24"/>
          <w:lang w:val="en-US"/>
        </w:rPr>
      </w:pPr>
      <w:r w:rsidRPr="00F84C7A">
        <w:rPr>
          <w:rFonts w:ascii="Times New Roman" w:hAnsi="Times New Roman" w:cs="Times New Roman"/>
          <w:sz w:val="24"/>
          <w:szCs w:val="24"/>
          <w:lang w:val="en-US"/>
        </w:rPr>
        <w:t>The objective of this work is to improve customer relationship management, as well as to administer, qualify and manage the commercial area through the implementation of a CRM (Customer Relationship Management) module for the company MOVIP S.A.S. The CRM module studied in this project was developed with the most important and fundamental functionalities, with the basic components for this type of customer loyalty strategies.</w:t>
      </w:r>
    </w:p>
    <w:p w14:paraId="40E41C18" w14:textId="31319B29" w:rsidR="00483BB6" w:rsidRPr="00F84C7A" w:rsidRDefault="00483BB6" w:rsidP="00483BB6">
      <w:pPr>
        <w:spacing w:line="360" w:lineRule="auto"/>
        <w:ind w:firstLine="708"/>
        <w:jc w:val="both"/>
        <w:rPr>
          <w:rFonts w:ascii="Times New Roman" w:hAnsi="Times New Roman" w:cs="Times New Roman"/>
          <w:sz w:val="24"/>
          <w:szCs w:val="24"/>
          <w:lang w:val="en-US"/>
        </w:rPr>
      </w:pPr>
      <w:r w:rsidRPr="00F84C7A">
        <w:rPr>
          <w:rFonts w:ascii="Times New Roman" w:hAnsi="Times New Roman" w:cs="Times New Roman"/>
          <w:sz w:val="24"/>
          <w:szCs w:val="24"/>
          <w:lang w:val="en-US"/>
        </w:rPr>
        <w:t xml:space="preserve">For the development of this </w:t>
      </w:r>
      <w:r w:rsidR="009B4E56" w:rsidRPr="00F84C7A">
        <w:rPr>
          <w:rFonts w:ascii="Times New Roman" w:hAnsi="Times New Roman" w:cs="Times New Roman"/>
          <w:sz w:val="24"/>
          <w:szCs w:val="24"/>
          <w:lang w:val="en-US"/>
        </w:rPr>
        <w:t>project,</w:t>
      </w:r>
      <w:r w:rsidRPr="00F84C7A">
        <w:rPr>
          <w:rFonts w:ascii="Times New Roman" w:hAnsi="Times New Roman" w:cs="Times New Roman"/>
          <w:sz w:val="24"/>
          <w:szCs w:val="24"/>
          <w:lang w:val="en-US"/>
        </w:rPr>
        <w:t xml:space="preserve"> we implemented an adaptation of the UWE methodology, for its easy adaptation to web projects at any scale and its focus on adaptive systems. It is for this reason that in the present document the details and reasons for the development of this module will be appreciated, as well as some similar projects previously developed, the tools chosen for the development of the module, the construction </w:t>
      </w:r>
      <w:r w:rsidR="009B4E56" w:rsidRPr="00F84C7A">
        <w:rPr>
          <w:rFonts w:ascii="Times New Roman" w:hAnsi="Times New Roman" w:cs="Times New Roman"/>
          <w:sz w:val="24"/>
          <w:szCs w:val="24"/>
          <w:lang w:val="en-US"/>
        </w:rPr>
        <w:t>process,</w:t>
      </w:r>
      <w:r w:rsidRPr="00F84C7A">
        <w:rPr>
          <w:rFonts w:ascii="Times New Roman" w:hAnsi="Times New Roman" w:cs="Times New Roman"/>
          <w:sz w:val="24"/>
          <w:szCs w:val="24"/>
          <w:lang w:val="en-US"/>
        </w:rPr>
        <w:t xml:space="preserve"> and the results of the development of this module will also be mentioned.</w:t>
      </w:r>
    </w:p>
    <w:p w14:paraId="0A169BCA" w14:textId="77777777" w:rsidR="00483BB6" w:rsidRDefault="00483BB6" w:rsidP="00483BB6">
      <w:pPr>
        <w:spacing w:line="360" w:lineRule="auto"/>
        <w:ind w:firstLine="708"/>
        <w:jc w:val="both"/>
        <w:rPr>
          <w:rFonts w:ascii="Times New Roman" w:hAnsi="Times New Roman" w:cs="Times New Roman"/>
          <w:sz w:val="24"/>
          <w:szCs w:val="24"/>
          <w:lang w:val="en-US"/>
        </w:rPr>
      </w:pPr>
      <w:r w:rsidRPr="002358F7">
        <w:rPr>
          <w:rFonts w:ascii="Times New Roman" w:hAnsi="Times New Roman" w:cs="Times New Roman"/>
          <w:b/>
          <w:sz w:val="24"/>
          <w:szCs w:val="24"/>
          <w:lang w:val="en-US"/>
        </w:rPr>
        <w:t>Keywords:</w:t>
      </w:r>
      <w:r w:rsidRPr="00F84C7A">
        <w:rPr>
          <w:rFonts w:ascii="Times New Roman" w:hAnsi="Times New Roman" w:cs="Times New Roman"/>
          <w:sz w:val="24"/>
          <w:szCs w:val="24"/>
          <w:lang w:val="en-US"/>
        </w:rPr>
        <w:t xml:space="preserve"> Customers, CRM, Customer Relationship Management, Loyalty, Marketing, Web Module.</w:t>
      </w:r>
    </w:p>
    <w:p w14:paraId="20634A69"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1C2A5033"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1E5374E5"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02B829CC"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6E2817DA"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1327EE80"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7DF5690E"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4ACC4601" w14:textId="77777777" w:rsidR="00483BB6" w:rsidRPr="00F84C7A" w:rsidRDefault="00483BB6" w:rsidP="00483BB6">
      <w:pPr>
        <w:spacing w:line="360" w:lineRule="auto"/>
        <w:ind w:firstLine="708"/>
        <w:jc w:val="both"/>
        <w:rPr>
          <w:rFonts w:ascii="Times New Roman" w:hAnsi="Times New Roman" w:cs="Times New Roman"/>
          <w:sz w:val="24"/>
          <w:szCs w:val="24"/>
          <w:lang w:val="en-US"/>
        </w:rPr>
      </w:pPr>
    </w:p>
    <w:p w14:paraId="19A68163"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23BE7175" w14:textId="77777777" w:rsidR="00462CA1" w:rsidRDefault="00462CA1" w:rsidP="00483BB6">
      <w:pPr>
        <w:spacing w:line="360" w:lineRule="auto"/>
        <w:ind w:firstLine="708"/>
        <w:jc w:val="both"/>
        <w:rPr>
          <w:rFonts w:ascii="Times New Roman" w:hAnsi="Times New Roman" w:cs="Times New Roman"/>
          <w:sz w:val="24"/>
          <w:szCs w:val="24"/>
          <w:lang w:val="en-US"/>
        </w:rPr>
      </w:pPr>
    </w:p>
    <w:p w14:paraId="5C135BB6" w14:textId="77777777" w:rsidR="00462CA1" w:rsidRDefault="00462CA1" w:rsidP="00483BB6">
      <w:pPr>
        <w:spacing w:line="360" w:lineRule="auto"/>
        <w:ind w:firstLine="708"/>
        <w:jc w:val="both"/>
        <w:rPr>
          <w:rFonts w:ascii="Times New Roman" w:hAnsi="Times New Roman" w:cs="Times New Roman"/>
          <w:sz w:val="24"/>
          <w:szCs w:val="24"/>
          <w:lang w:val="en-US"/>
        </w:rPr>
      </w:pPr>
    </w:p>
    <w:sdt>
      <w:sdtPr>
        <w:rPr>
          <w:rFonts w:asciiTheme="minorHAnsi" w:eastAsiaTheme="minorHAnsi" w:hAnsiTheme="minorHAnsi" w:cstheme="minorBidi"/>
          <w:color w:val="auto"/>
          <w:sz w:val="22"/>
          <w:szCs w:val="22"/>
          <w:lang w:val="es-ES" w:eastAsia="en-US"/>
        </w:rPr>
        <w:id w:val="2087652230"/>
        <w:docPartObj>
          <w:docPartGallery w:val="Table of Contents"/>
          <w:docPartUnique/>
        </w:docPartObj>
      </w:sdtPr>
      <w:sdtEndPr>
        <w:rPr>
          <w:rFonts w:ascii="Times New Roman" w:hAnsi="Times New Roman" w:cs="Times New Roman"/>
          <w:b/>
          <w:bCs/>
        </w:rPr>
      </w:sdtEndPr>
      <w:sdtContent>
        <w:p w14:paraId="6DB23686" w14:textId="77777777" w:rsidR="00462CA1" w:rsidRDefault="00462CA1" w:rsidP="00462CA1">
          <w:pPr>
            <w:pStyle w:val="TtuloTDC"/>
            <w:jc w:val="center"/>
            <w:rPr>
              <w:rFonts w:ascii="Times New Roman" w:hAnsi="Times New Roman" w:cs="Times New Roman"/>
              <w:b/>
              <w:color w:val="000000" w:themeColor="text1"/>
              <w:sz w:val="24"/>
              <w:lang w:val="es-ES"/>
            </w:rPr>
          </w:pPr>
          <w:r w:rsidRPr="00462CA1">
            <w:rPr>
              <w:rFonts w:ascii="Times New Roman" w:hAnsi="Times New Roman" w:cs="Times New Roman"/>
              <w:b/>
              <w:color w:val="000000" w:themeColor="text1"/>
              <w:sz w:val="24"/>
              <w:lang w:val="es-ES"/>
            </w:rPr>
            <w:t>TABLA DE CONTENIDO</w:t>
          </w:r>
        </w:p>
        <w:p w14:paraId="68E2919D" w14:textId="77777777" w:rsidR="00462CA1" w:rsidRPr="00462CA1" w:rsidRDefault="00462CA1" w:rsidP="00462CA1">
          <w:pPr>
            <w:rPr>
              <w:lang w:val="es-ES" w:eastAsia="es-ES_tradnl"/>
            </w:rPr>
          </w:pPr>
        </w:p>
        <w:p w14:paraId="4C737806" w14:textId="28746284" w:rsidR="007B32C6" w:rsidRDefault="00462CA1">
          <w:pPr>
            <w:pStyle w:val="TDC1"/>
            <w:rPr>
              <w:rFonts w:cstheme="minorBidi"/>
              <w:noProof/>
              <w:lang w:val="es-CO" w:eastAsia="es-CO"/>
            </w:rPr>
          </w:pPr>
          <w:r w:rsidRPr="00C11C61">
            <w:rPr>
              <w:rFonts w:ascii="Times New Roman" w:hAnsi="Times New Roman"/>
            </w:rPr>
            <w:fldChar w:fldCharType="begin"/>
          </w:r>
          <w:r w:rsidRPr="00C11C61">
            <w:rPr>
              <w:rFonts w:ascii="Times New Roman" w:hAnsi="Times New Roman"/>
            </w:rPr>
            <w:instrText xml:space="preserve"> TOC \o "1-3" \h \z \u </w:instrText>
          </w:r>
          <w:r w:rsidRPr="00C11C61">
            <w:rPr>
              <w:rFonts w:ascii="Times New Roman" w:hAnsi="Times New Roman"/>
            </w:rPr>
            <w:fldChar w:fldCharType="separate"/>
          </w:r>
          <w:hyperlink w:anchor="_Toc70188358" w:history="1">
            <w:r w:rsidR="007B32C6" w:rsidRPr="00572ED0">
              <w:rPr>
                <w:rStyle w:val="Hipervnculo"/>
                <w:rFonts w:ascii="Times New Roman" w:hAnsi="Times New Roman"/>
                <w:b/>
                <w:bCs/>
                <w:noProof/>
              </w:rPr>
              <w:t>LISTA DE FIGURAS</w:t>
            </w:r>
            <w:r w:rsidR="007B32C6">
              <w:rPr>
                <w:noProof/>
                <w:webHidden/>
              </w:rPr>
              <w:tab/>
            </w:r>
            <w:r w:rsidR="007B32C6">
              <w:rPr>
                <w:noProof/>
                <w:webHidden/>
              </w:rPr>
              <w:fldChar w:fldCharType="begin"/>
            </w:r>
            <w:r w:rsidR="007B32C6">
              <w:rPr>
                <w:noProof/>
                <w:webHidden/>
              </w:rPr>
              <w:instrText xml:space="preserve"> PAGEREF _Toc70188358 \h </w:instrText>
            </w:r>
            <w:r w:rsidR="007B32C6">
              <w:rPr>
                <w:noProof/>
                <w:webHidden/>
              </w:rPr>
            </w:r>
            <w:r w:rsidR="007B32C6">
              <w:rPr>
                <w:noProof/>
                <w:webHidden/>
              </w:rPr>
              <w:fldChar w:fldCharType="separate"/>
            </w:r>
            <w:r w:rsidR="00B017E2">
              <w:rPr>
                <w:noProof/>
                <w:webHidden/>
              </w:rPr>
              <w:t>8</w:t>
            </w:r>
            <w:r w:rsidR="007B32C6">
              <w:rPr>
                <w:noProof/>
                <w:webHidden/>
              </w:rPr>
              <w:fldChar w:fldCharType="end"/>
            </w:r>
          </w:hyperlink>
        </w:p>
        <w:p w14:paraId="04D057DF" w14:textId="1700A1F6" w:rsidR="007B32C6" w:rsidRDefault="000C233E">
          <w:pPr>
            <w:pStyle w:val="TDC1"/>
            <w:rPr>
              <w:rFonts w:cstheme="minorBidi"/>
              <w:noProof/>
              <w:lang w:val="es-CO" w:eastAsia="es-CO"/>
            </w:rPr>
          </w:pPr>
          <w:hyperlink w:anchor="_Toc70188359" w:history="1">
            <w:r w:rsidR="007B32C6" w:rsidRPr="00572ED0">
              <w:rPr>
                <w:rStyle w:val="Hipervnculo"/>
                <w:rFonts w:ascii="Times New Roman" w:hAnsi="Times New Roman"/>
                <w:b/>
                <w:bCs/>
                <w:noProof/>
              </w:rPr>
              <w:t>LISTA DE TABLAS</w:t>
            </w:r>
            <w:r w:rsidR="007B32C6">
              <w:rPr>
                <w:noProof/>
                <w:webHidden/>
              </w:rPr>
              <w:tab/>
            </w:r>
            <w:r w:rsidR="007B32C6">
              <w:rPr>
                <w:noProof/>
                <w:webHidden/>
              </w:rPr>
              <w:fldChar w:fldCharType="begin"/>
            </w:r>
            <w:r w:rsidR="007B32C6">
              <w:rPr>
                <w:noProof/>
                <w:webHidden/>
              </w:rPr>
              <w:instrText xml:space="preserve"> PAGEREF _Toc70188359 \h </w:instrText>
            </w:r>
            <w:r w:rsidR="007B32C6">
              <w:rPr>
                <w:noProof/>
                <w:webHidden/>
              </w:rPr>
            </w:r>
            <w:r w:rsidR="007B32C6">
              <w:rPr>
                <w:noProof/>
                <w:webHidden/>
              </w:rPr>
              <w:fldChar w:fldCharType="separate"/>
            </w:r>
            <w:r w:rsidR="00B017E2">
              <w:rPr>
                <w:noProof/>
                <w:webHidden/>
              </w:rPr>
              <w:t>10</w:t>
            </w:r>
            <w:r w:rsidR="007B32C6">
              <w:rPr>
                <w:noProof/>
                <w:webHidden/>
              </w:rPr>
              <w:fldChar w:fldCharType="end"/>
            </w:r>
          </w:hyperlink>
        </w:p>
        <w:p w14:paraId="47C7C9BF" w14:textId="7F904A9E" w:rsidR="007B32C6" w:rsidRDefault="000C233E">
          <w:pPr>
            <w:pStyle w:val="TDC1"/>
            <w:rPr>
              <w:rFonts w:cstheme="minorBidi"/>
              <w:noProof/>
              <w:lang w:val="es-CO" w:eastAsia="es-CO"/>
            </w:rPr>
          </w:pPr>
          <w:hyperlink w:anchor="_Toc70188360" w:history="1">
            <w:r w:rsidR="007B32C6" w:rsidRPr="00572ED0">
              <w:rPr>
                <w:rStyle w:val="Hipervnculo"/>
                <w:rFonts w:ascii="Times New Roman" w:hAnsi="Times New Roman"/>
                <w:b/>
                <w:bCs/>
                <w:noProof/>
              </w:rPr>
              <w:t>ACRONIMOS</w:t>
            </w:r>
            <w:r w:rsidR="007B32C6">
              <w:rPr>
                <w:noProof/>
                <w:webHidden/>
              </w:rPr>
              <w:tab/>
            </w:r>
            <w:r w:rsidR="007B32C6">
              <w:rPr>
                <w:noProof/>
                <w:webHidden/>
              </w:rPr>
              <w:fldChar w:fldCharType="begin"/>
            </w:r>
            <w:r w:rsidR="007B32C6">
              <w:rPr>
                <w:noProof/>
                <w:webHidden/>
              </w:rPr>
              <w:instrText xml:space="preserve"> PAGEREF _Toc70188360 \h </w:instrText>
            </w:r>
            <w:r w:rsidR="007B32C6">
              <w:rPr>
                <w:noProof/>
                <w:webHidden/>
              </w:rPr>
            </w:r>
            <w:r w:rsidR="007B32C6">
              <w:rPr>
                <w:noProof/>
                <w:webHidden/>
              </w:rPr>
              <w:fldChar w:fldCharType="separate"/>
            </w:r>
            <w:r w:rsidR="00B017E2">
              <w:rPr>
                <w:noProof/>
                <w:webHidden/>
              </w:rPr>
              <w:t>11</w:t>
            </w:r>
            <w:r w:rsidR="007B32C6">
              <w:rPr>
                <w:noProof/>
                <w:webHidden/>
              </w:rPr>
              <w:fldChar w:fldCharType="end"/>
            </w:r>
          </w:hyperlink>
        </w:p>
        <w:p w14:paraId="56938604" w14:textId="4BFA30BF" w:rsidR="007B32C6" w:rsidRDefault="000C233E">
          <w:pPr>
            <w:pStyle w:val="TDC1"/>
            <w:rPr>
              <w:rFonts w:cstheme="minorBidi"/>
              <w:noProof/>
              <w:lang w:val="es-CO" w:eastAsia="es-CO"/>
            </w:rPr>
          </w:pPr>
          <w:hyperlink w:anchor="_Toc70188361" w:history="1">
            <w:r w:rsidR="007B32C6" w:rsidRPr="00572ED0">
              <w:rPr>
                <w:rStyle w:val="Hipervnculo"/>
                <w:rFonts w:ascii="Times New Roman" w:hAnsi="Times New Roman"/>
                <w:b/>
                <w:noProof/>
              </w:rPr>
              <w:t>INTRODUCCION</w:t>
            </w:r>
            <w:r w:rsidR="007B32C6">
              <w:rPr>
                <w:noProof/>
                <w:webHidden/>
              </w:rPr>
              <w:tab/>
            </w:r>
            <w:r w:rsidR="007B32C6">
              <w:rPr>
                <w:noProof/>
                <w:webHidden/>
              </w:rPr>
              <w:fldChar w:fldCharType="begin"/>
            </w:r>
            <w:r w:rsidR="007B32C6">
              <w:rPr>
                <w:noProof/>
                <w:webHidden/>
              </w:rPr>
              <w:instrText xml:space="preserve"> PAGEREF _Toc70188361 \h </w:instrText>
            </w:r>
            <w:r w:rsidR="007B32C6">
              <w:rPr>
                <w:noProof/>
                <w:webHidden/>
              </w:rPr>
            </w:r>
            <w:r w:rsidR="007B32C6">
              <w:rPr>
                <w:noProof/>
                <w:webHidden/>
              </w:rPr>
              <w:fldChar w:fldCharType="separate"/>
            </w:r>
            <w:r w:rsidR="00B017E2">
              <w:rPr>
                <w:noProof/>
                <w:webHidden/>
              </w:rPr>
              <w:t>12</w:t>
            </w:r>
            <w:r w:rsidR="007B32C6">
              <w:rPr>
                <w:noProof/>
                <w:webHidden/>
              </w:rPr>
              <w:fldChar w:fldCharType="end"/>
            </w:r>
          </w:hyperlink>
        </w:p>
        <w:p w14:paraId="74893B4A" w14:textId="4ED97DC9" w:rsidR="007B32C6" w:rsidRDefault="000C233E">
          <w:pPr>
            <w:pStyle w:val="TDC1"/>
            <w:rPr>
              <w:rFonts w:cstheme="minorBidi"/>
              <w:noProof/>
              <w:lang w:val="es-CO" w:eastAsia="es-CO"/>
            </w:rPr>
          </w:pPr>
          <w:hyperlink w:anchor="_Toc70188362" w:history="1">
            <w:r w:rsidR="007B32C6" w:rsidRPr="00572ED0">
              <w:rPr>
                <w:rStyle w:val="Hipervnculo"/>
                <w:rFonts w:ascii="Times New Roman" w:hAnsi="Times New Roman"/>
                <w:b/>
                <w:noProof/>
              </w:rPr>
              <w:t>CAPITULO I</w:t>
            </w:r>
            <w:r w:rsidR="007B32C6">
              <w:rPr>
                <w:noProof/>
                <w:webHidden/>
              </w:rPr>
              <w:tab/>
            </w:r>
            <w:r w:rsidR="007B32C6">
              <w:rPr>
                <w:noProof/>
                <w:webHidden/>
              </w:rPr>
              <w:fldChar w:fldCharType="begin"/>
            </w:r>
            <w:r w:rsidR="007B32C6">
              <w:rPr>
                <w:noProof/>
                <w:webHidden/>
              </w:rPr>
              <w:instrText xml:space="preserve"> PAGEREF _Toc70188362 \h </w:instrText>
            </w:r>
            <w:r w:rsidR="007B32C6">
              <w:rPr>
                <w:noProof/>
                <w:webHidden/>
              </w:rPr>
            </w:r>
            <w:r w:rsidR="007B32C6">
              <w:rPr>
                <w:noProof/>
                <w:webHidden/>
              </w:rPr>
              <w:fldChar w:fldCharType="separate"/>
            </w:r>
            <w:r w:rsidR="00B017E2">
              <w:rPr>
                <w:noProof/>
                <w:webHidden/>
              </w:rPr>
              <w:t>13</w:t>
            </w:r>
            <w:r w:rsidR="007B32C6">
              <w:rPr>
                <w:noProof/>
                <w:webHidden/>
              </w:rPr>
              <w:fldChar w:fldCharType="end"/>
            </w:r>
          </w:hyperlink>
        </w:p>
        <w:p w14:paraId="4FB47F0B" w14:textId="16053959" w:rsidR="007B32C6" w:rsidRDefault="000C233E">
          <w:pPr>
            <w:pStyle w:val="TDC1"/>
            <w:rPr>
              <w:rFonts w:cstheme="minorBidi"/>
              <w:noProof/>
              <w:lang w:val="es-CO" w:eastAsia="es-CO"/>
            </w:rPr>
          </w:pPr>
          <w:hyperlink w:anchor="_Toc70188363" w:history="1">
            <w:r w:rsidR="007B32C6" w:rsidRPr="00572ED0">
              <w:rPr>
                <w:rStyle w:val="Hipervnculo"/>
                <w:rFonts w:ascii="Times New Roman" w:hAnsi="Times New Roman"/>
                <w:b/>
                <w:bCs/>
                <w:noProof/>
              </w:rPr>
              <w:t>1.</w:t>
            </w:r>
            <w:r w:rsidR="007B32C6">
              <w:rPr>
                <w:rFonts w:cstheme="minorBidi"/>
                <w:noProof/>
                <w:lang w:val="es-CO" w:eastAsia="es-CO"/>
              </w:rPr>
              <w:tab/>
            </w:r>
            <w:r w:rsidR="007B32C6" w:rsidRPr="00572ED0">
              <w:rPr>
                <w:rStyle w:val="Hipervnculo"/>
                <w:rFonts w:ascii="Times New Roman" w:hAnsi="Times New Roman"/>
                <w:b/>
                <w:bCs/>
                <w:noProof/>
              </w:rPr>
              <w:t>PROBLEMA DE INVESTIGACION</w:t>
            </w:r>
            <w:r w:rsidR="007B32C6">
              <w:rPr>
                <w:noProof/>
                <w:webHidden/>
              </w:rPr>
              <w:tab/>
            </w:r>
            <w:r w:rsidR="007B32C6">
              <w:rPr>
                <w:noProof/>
                <w:webHidden/>
              </w:rPr>
              <w:fldChar w:fldCharType="begin"/>
            </w:r>
            <w:r w:rsidR="007B32C6">
              <w:rPr>
                <w:noProof/>
                <w:webHidden/>
              </w:rPr>
              <w:instrText xml:space="preserve"> PAGEREF _Toc70188363 \h </w:instrText>
            </w:r>
            <w:r w:rsidR="007B32C6">
              <w:rPr>
                <w:noProof/>
                <w:webHidden/>
              </w:rPr>
            </w:r>
            <w:r w:rsidR="007B32C6">
              <w:rPr>
                <w:noProof/>
                <w:webHidden/>
              </w:rPr>
              <w:fldChar w:fldCharType="separate"/>
            </w:r>
            <w:r w:rsidR="00B017E2">
              <w:rPr>
                <w:noProof/>
                <w:webHidden/>
              </w:rPr>
              <w:t>13</w:t>
            </w:r>
            <w:r w:rsidR="007B32C6">
              <w:rPr>
                <w:noProof/>
                <w:webHidden/>
              </w:rPr>
              <w:fldChar w:fldCharType="end"/>
            </w:r>
          </w:hyperlink>
        </w:p>
        <w:p w14:paraId="5A7A97E5" w14:textId="00649780" w:rsidR="007B32C6" w:rsidRDefault="000C233E">
          <w:pPr>
            <w:pStyle w:val="TDC2"/>
            <w:rPr>
              <w:rFonts w:asciiTheme="minorHAnsi" w:hAnsiTheme="minorHAnsi" w:cstheme="minorBidi"/>
              <w:lang w:val="es-CO" w:eastAsia="es-CO"/>
            </w:rPr>
          </w:pPr>
          <w:hyperlink w:anchor="_Toc70188364" w:history="1">
            <w:r w:rsidR="007B32C6" w:rsidRPr="00572ED0">
              <w:rPr>
                <w:rStyle w:val="Hipervnculo"/>
                <w:b/>
                <w:bCs/>
              </w:rPr>
              <w:t>1.1. Planteamiento del Problema</w:t>
            </w:r>
            <w:r w:rsidR="007B32C6">
              <w:rPr>
                <w:webHidden/>
              </w:rPr>
              <w:tab/>
              <w:t>………………………………………………………………….</w:t>
            </w:r>
            <w:r w:rsidR="007B32C6">
              <w:rPr>
                <w:webHidden/>
              </w:rPr>
              <w:fldChar w:fldCharType="begin"/>
            </w:r>
            <w:r w:rsidR="007B32C6">
              <w:rPr>
                <w:webHidden/>
              </w:rPr>
              <w:instrText xml:space="preserve"> PAGEREF _Toc70188364 \h </w:instrText>
            </w:r>
            <w:r w:rsidR="007B32C6">
              <w:rPr>
                <w:webHidden/>
              </w:rPr>
            </w:r>
            <w:r w:rsidR="007B32C6">
              <w:rPr>
                <w:webHidden/>
              </w:rPr>
              <w:fldChar w:fldCharType="separate"/>
            </w:r>
            <w:r w:rsidR="00B017E2">
              <w:rPr>
                <w:webHidden/>
              </w:rPr>
              <w:t>13</w:t>
            </w:r>
            <w:r w:rsidR="007B32C6">
              <w:rPr>
                <w:webHidden/>
              </w:rPr>
              <w:fldChar w:fldCharType="end"/>
            </w:r>
          </w:hyperlink>
        </w:p>
        <w:p w14:paraId="2C22104C" w14:textId="6C4F383E" w:rsidR="007B32C6" w:rsidRDefault="000C233E">
          <w:pPr>
            <w:pStyle w:val="TDC2"/>
            <w:rPr>
              <w:rFonts w:asciiTheme="minorHAnsi" w:hAnsiTheme="minorHAnsi" w:cstheme="minorBidi"/>
              <w:lang w:val="es-CO" w:eastAsia="es-CO"/>
            </w:rPr>
          </w:pPr>
          <w:hyperlink w:anchor="_Toc70188365" w:history="1">
            <w:r w:rsidR="007B32C6" w:rsidRPr="00572ED0">
              <w:rPr>
                <w:rStyle w:val="Hipervnculo"/>
                <w:b/>
                <w:bCs/>
              </w:rPr>
              <w:t>1.2. Formulación del problema.</w:t>
            </w:r>
            <w:r w:rsidR="007B32C6">
              <w:rPr>
                <w:webHidden/>
              </w:rPr>
              <w:tab/>
              <w:t>…………………………………………………………………...</w:t>
            </w:r>
            <w:r w:rsidR="007B32C6">
              <w:rPr>
                <w:webHidden/>
              </w:rPr>
              <w:fldChar w:fldCharType="begin"/>
            </w:r>
            <w:r w:rsidR="007B32C6">
              <w:rPr>
                <w:webHidden/>
              </w:rPr>
              <w:instrText xml:space="preserve"> PAGEREF _Toc70188365 \h </w:instrText>
            </w:r>
            <w:r w:rsidR="007B32C6">
              <w:rPr>
                <w:webHidden/>
              </w:rPr>
            </w:r>
            <w:r w:rsidR="007B32C6">
              <w:rPr>
                <w:webHidden/>
              </w:rPr>
              <w:fldChar w:fldCharType="separate"/>
            </w:r>
            <w:r w:rsidR="00B017E2">
              <w:rPr>
                <w:webHidden/>
              </w:rPr>
              <w:t>14</w:t>
            </w:r>
            <w:r w:rsidR="007B32C6">
              <w:rPr>
                <w:webHidden/>
              </w:rPr>
              <w:fldChar w:fldCharType="end"/>
            </w:r>
          </w:hyperlink>
        </w:p>
        <w:p w14:paraId="31D800DD" w14:textId="0CC90DC7" w:rsidR="007B32C6" w:rsidRDefault="000C233E">
          <w:pPr>
            <w:pStyle w:val="TDC1"/>
            <w:rPr>
              <w:rFonts w:cstheme="minorBidi"/>
              <w:noProof/>
              <w:lang w:val="es-CO" w:eastAsia="es-CO"/>
            </w:rPr>
          </w:pPr>
          <w:hyperlink w:anchor="_Toc70188366" w:history="1">
            <w:r w:rsidR="007B32C6" w:rsidRPr="00572ED0">
              <w:rPr>
                <w:rStyle w:val="Hipervnculo"/>
                <w:rFonts w:ascii="Times New Roman" w:hAnsi="Times New Roman"/>
                <w:b/>
                <w:bCs/>
                <w:noProof/>
              </w:rPr>
              <w:t>2.</w:t>
            </w:r>
            <w:r w:rsidR="007B32C6">
              <w:rPr>
                <w:rFonts w:cstheme="minorBidi"/>
                <w:noProof/>
                <w:lang w:val="es-CO" w:eastAsia="es-CO"/>
              </w:rPr>
              <w:tab/>
            </w:r>
            <w:r w:rsidR="007B32C6" w:rsidRPr="00572ED0">
              <w:rPr>
                <w:rStyle w:val="Hipervnculo"/>
                <w:rFonts w:ascii="Times New Roman" w:hAnsi="Times New Roman"/>
                <w:b/>
                <w:bCs/>
                <w:noProof/>
              </w:rPr>
              <w:t>OBJETIVOS</w:t>
            </w:r>
            <w:r w:rsidR="007B32C6">
              <w:rPr>
                <w:noProof/>
                <w:webHidden/>
              </w:rPr>
              <w:tab/>
            </w:r>
            <w:r w:rsidR="007B32C6">
              <w:rPr>
                <w:noProof/>
                <w:webHidden/>
              </w:rPr>
              <w:fldChar w:fldCharType="begin"/>
            </w:r>
            <w:r w:rsidR="007B32C6">
              <w:rPr>
                <w:noProof/>
                <w:webHidden/>
              </w:rPr>
              <w:instrText xml:space="preserve"> PAGEREF _Toc70188366 \h </w:instrText>
            </w:r>
            <w:r w:rsidR="007B32C6">
              <w:rPr>
                <w:noProof/>
                <w:webHidden/>
              </w:rPr>
            </w:r>
            <w:r w:rsidR="007B32C6">
              <w:rPr>
                <w:noProof/>
                <w:webHidden/>
              </w:rPr>
              <w:fldChar w:fldCharType="separate"/>
            </w:r>
            <w:r w:rsidR="00B017E2">
              <w:rPr>
                <w:noProof/>
                <w:webHidden/>
              </w:rPr>
              <w:t>15</w:t>
            </w:r>
            <w:r w:rsidR="007B32C6">
              <w:rPr>
                <w:noProof/>
                <w:webHidden/>
              </w:rPr>
              <w:fldChar w:fldCharType="end"/>
            </w:r>
          </w:hyperlink>
        </w:p>
        <w:p w14:paraId="46A5DC2D" w14:textId="72E91317" w:rsidR="007B32C6" w:rsidRDefault="000C233E">
          <w:pPr>
            <w:pStyle w:val="TDC2"/>
            <w:rPr>
              <w:rFonts w:asciiTheme="minorHAnsi" w:hAnsiTheme="minorHAnsi" w:cstheme="minorBidi"/>
              <w:lang w:val="es-CO" w:eastAsia="es-CO"/>
            </w:rPr>
          </w:pPr>
          <w:hyperlink w:anchor="_Toc70188367" w:history="1">
            <w:r w:rsidR="007B32C6" w:rsidRPr="00572ED0">
              <w:rPr>
                <w:rStyle w:val="Hipervnculo"/>
                <w:b/>
                <w:bCs/>
              </w:rPr>
              <w:t>2.1. Objetivo General</w:t>
            </w:r>
            <w:r w:rsidR="007B32C6">
              <w:rPr>
                <w:webHidden/>
              </w:rPr>
              <w:tab/>
            </w:r>
            <w:r w:rsidR="001D1C41">
              <w:rPr>
                <w:webHidden/>
              </w:rPr>
              <w:t>………………………………………………………………………………</w:t>
            </w:r>
            <w:r w:rsidR="007B32C6">
              <w:rPr>
                <w:webHidden/>
              </w:rPr>
              <w:fldChar w:fldCharType="begin"/>
            </w:r>
            <w:r w:rsidR="007B32C6">
              <w:rPr>
                <w:webHidden/>
              </w:rPr>
              <w:instrText xml:space="preserve"> PAGEREF _Toc70188367 \h </w:instrText>
            </w:r>
            <w:r w:rsidR="007B32C6">
              <w:rPr>
                <w:webHidden/>
              </w:rPr>
            </w:r>
            <w:r w:rsidR="007B32C6">
              <w:rPr>
                <w:webHidden/>
              </w:rPr>
              <w:fldChar w:fldCharType="separate"/>
            </w:r>
            <w:r w:rsidR="00B017E2">
              <w:rPr>
                <w:webHidden/>
              </w:rPr>
              <w:t>15</w:t>
            </w:r>
            <w:r w:rsidR="007B32C6">
              <w:rPr>
                <w:webHidden/>
              </w:rPr>
              <w:fldChar w:fldCharType="end"/>
            </w:r>
          </w:hyperlink>
        </w:p>
        <w:p w14:paraId="63FC8589" w14:textId="5AE06B2E" w:rsidR="007B32C6" w:rsidRDefault="000C233E">
          <w:pPr>
            <w:pStyle w:val="TDC2"/>
            <w:rPr>
              <w:rFonts w:asciiTheme="minorHAnsi" w:hAnsiTheme="minorHAnsi" w:cstheme="minorBidi"/>
              <w:lang w:val="es-CO" w:eastAsia="es-CO"/>
            </w:rPr>
          </w:pPr>
          <w:hyperlink w:anchor="_Toc70188368" w:history="1">
            <w:r w:rsidR="007B32C6" w:rsidRPr="00572ED0">
              <w:rPr>
                <w:rStyle w:val="Hipervnculo"/>
                <w:b/>
                <w:bCs/>
              </w:rPr>
              <w:t>2.2. Objetivos Específicos.</w:t>
            </w:r>
            <w:r w:rsidR="007B32C6">
              <w:rPr>
                <w:webHidden/>
              </w:rPr>
              <w:tab/>
            </w:r>
            <w:r w:rsidR="001D1C41">
              <w:rPr>
                <w:webHidden/>
              </w:rPr>
              <w:t>…………………………………………………………………………</w:t>
            </w:r>
            <w:r w:rsidR="007B32C6">
              <w:rPr>
                <w:webHidden/>
              </w:rPr>
              <w:fldChar w:fldCharType="begin"/>
            </w:r>
            <w:r w:rsidR="007B32C6">
              <w:rPr>
                <w:webHidden/>
              </w:rPr>
              <w:instrText xml:space="preserve"> PAGEREF _Toc70188368 \h </w:instrText>
            </w:r>
            <w:r w:rsidR="007B32C6">
              <w:rPr>
                <w:webHidden/>
              </w:rPr>
            </w:r>
            <w:r w:rsidR="007B32C6">
              <w:rPr>
                <w:webHidden/>
              </w:rPr>
              <w:fldChar w:fldCharType="separate"/>
            </w:r>
            <w:r w:rsidR="00B017E2">
              <w:rPr>
                <w:webHidden/>
              </w:rPr>
              <w:t>15</w:t>
            </w:r>
            <w:r w:rsidR="007B32C6">
              <w:rPr>
                <w:webHidden/>
              </w:rPr>
              <w:fldChar w:fldCharType="end"/>
            </w:r>
          </w:hyperlink>
        </w:p>
        <w:p w14:paraId="699BB4C7" w14:textId="3E8F7211" w:rsidR="007B32C6" w:rsidRDefault="000C233E">
          <w:pPr>
            <w:pStyle w:val="TDC1"/>
            <w:rPr>
              <w:rFonts w:cstheme="minorBidi"/>
              <w:noProof/>
              <w:lang w:val="es-CO" w:eastAsia="es-CO"/>
            </w:rPr>
          </w:pPr>
          <w:hyperlink w:anchor="_Toc70188369" w:history="1">
            <w:r w:rsidR="007B32C6" w:rsidRPr="00572ED0">
              <w:rPr>
                <w:rStyle w:val="Hipervnculo"/>
                <w:rFonts w:ascii="Times New Roman" w:hAnsi="Times New Roman"/>
                <w:b/>
                <w:bCs/>
                <w:noProof/>
              </w:rPr>
              <w:t>3.</w:t>
            </w:r>
            <w:r w:rsidR="007B32C6">
              <w:rPr>
                <w:rFonts w:cstheme="minorBidi"/>
                <w:noProof/>
                <w:lang w:val="es-CO" w:eastAsia="es-CO"/>
              </w:rPr>
              <w:tab/>
            </w:r>
            <w:r w:rsidR="007B32C6" w:rsidRPr="00572ED0">
              <w:rPr>
                <w:rStyle w:val="Hipervnculo"/>
                <w:rFonts w:ascii="Times New Roman" w:hAnsi="Times New Roman"/>
                <w:b/>
                <w:bCs/>
                <w:noProof/>
              </w:rPr>
              <w:t>ALCANCES Y LIMITACIONES</w:t>
            </w:r>
            <w:r w:rsidR="007B32C6">
              <w:rPr>
                <w:noProof/>
                <w:webHidden/>
              </w:rPr>
              <w:tab/>
            </w:r>
            <w:r w:rsidR="007B32C6">
              <w:rPr>
                <w:noProof/>
                <w:webHidden/>
              </w:rPr>
              <w:fldChar w:fldCharType="begin"/>
            </w:r>
            <w:r w:rsidR="007B32C6">
              <w:rPr>
                <w:noProof/>
                <w:webHidden/>
              </w:rPr>
              <w:instrText xml:space="preserve"> PAGEREF _Toc70188369 \h </w:instrText>
            </w:r>
            <w:r w:rsidR="007B32C6">
              <w:rPr>
                <w:noProof/>
                <w:webHidden/>
              </w:rPr>
            </w:r>
            <w:r w:rsidR="007B32C6">
              <w:rPr>
                <w:noProof/>
                <w:webHidden/>
              </w:rPr>
              <w:fldChar w:fldCharType="separate"/>
            </w:r>
            <w:r w:rsidR="00B017E2">
              <w:rPr>
                <w:noProof/>
                <w:webHidden/>
              </w:rPr>
              <w:t>16</w:t>
            </w:r>
            <w:r w:rsidR="007B32C6">
              <w:rPr>
                <w:noProof/>
                <w:webHidden/>
              </w:rPr>
              <w:fldChar w:fldCharType="end"/>
            </w:r>
          </w:hyperlink>
        </w:p>
        <w:p w14:paraId="15733899" w14:textId="4B970681" w:rsidR="007B32C6" w:rsidRDefault="000C233E">
          <w:pPr>
            <w:pStyle w:val="TDC2"/>
            <w:rPr>
              <w:rFonts w:asciiTheme="minorHAnsi" w:hAnsiTheme="minorHAnsi" w:cstheme="minorBidi"/>
              <w:lang w:val="es-CO" w:eastAsia="es-CO"/>
            </w:rPr>
          </w:pPr>
          <w:hyperlink w:anchor="_Toc70188370" w:history="1">
            <w:r w:rsidR="007B32C6" w:rsidRPr="00572ED0">
              <w:rPr>
                <w:rStyle w:val="Hipervnculo"/>
                <w:b/>
                <w:bCs/>
              </w:rPr>
              <w:t>3.1. Alcances</w:t>
            </w:r>
            <w:r w:rsidR="007B32C6">
              <w:rPr>
                <w:webHidden/>
              </w:rPr>
              <w:tab/>
            </w:r>
            <w:r w:rsidR="001D1C41">
              <w:rPr>
                <w:webHidden/>
              </w:rPr>
              <w:t>………………………………………………………………………………………...</w:t>
            </w:r>
            <w:r w:rsidR="007B32C6">
              <w:rPr>
                <w:webHidden/>
              </w:rPr>
              <w:fldChar w:fldCharType="begin"/>
            </w:r>
            <w:r w:rsidR="007B32C6">
              <w:rPr>
                <w:webHidden/>
              </w:rPr>
              <w:instrText xml:space="preserve"> PAGEREF _Toc70188370 \h </w:instrText>
            </w:r>
            <w:r w:rsidR="007B32C6">
              <w:rPr>
                <w:webHidden/>
              </w:rPr>
            </w:r>
            <w:r w:rsidR="007B32C6">
              <w:rPr>
                <w:webHidden/>
              </w:rPr>
              <w:fldChar w:fldCharType="separate"/>
            </w:r>
            <w:r w:rsidR="00B017E2">
              <w:rPr>
                <w:webHidden/>
              </w:rPr>
              <w:t>16</w:t>
            </w:r>
            <w:r w:rsidR="007B32C6">
              <w:rPr>
                <w:webHidden/>
              </w:rPr>
              <w:fldChar w:fldCharType="end"/>
            </w:r>
          </w:hyperlink>
        </w:p>
        <w:p w14:paraId="004EF431" w14:textId="1237D9D7" w:rsidR="007B32C6" w:rsidRDefault="000C233E">
          <w:pPr>
            <w:pStyle w:val="TDC2"/>
            <w:rPr>
              <w:rFonts w:asciiTheme="minorHAnsi" w:hAnsiTheme="minorHAnsi" w:cstheme="minorBidi"/>
              <w:lang w:val="es-CO" w:eastAsia="es-CO"/>
            </w:rPr>
          </w:pPr>
          <w:hyperlink w:anchor="_Toc70188371" w:history="1">
            <w:r w:rsidR="007B32C6" w:rsidRPr="00572ED0">
              <w:rPr>
                <w:rStyle w:val="Hipervnculo"/>
                <w:rFonts w:eastAsia="Times New Roman"/>
                <w:b/>
                <w:bCs/>
              </w:rPr>
              <w:t>3.2. Limitaciones</w:t>
            </w:r>
            <w:r w:rsidR="007B32C6">
              <w:rPr>
                <w:webHidden/>
              </w:rPr>
              <w:tab/>
            </w:r>
            <w:r w:rsidR="001D1C41">
              <w:rPr>
                <w:webHidden/>
              </w:rPr>
              <w:t>……………………………………………………………………………………</w:t>
            </w:r>
            <w:r w:rsidR="007B32C6">
              <w:rPr>
                <w:webHidden/>
              </w:rPr>
              <w:fldChar w:fldCharType="begin"/>
            </w:r>
            <w:r w:rsidR="007B32C6">
              <w:rPr>
                <w:webHidden/>
              </w:rPr>
              <w:instrText xml:space="preserve"> PAGEREF _Toc70188371 \h </w:instrText>
            </w:r>
            <w:r w:rsidR="007B32C6">
              <w:rPr>
                <w:webHidden/>
              </w:rPr>
            </w:r>
            <w:r w:rsidR="007B32C6">
              <w:rPr>
                <w:webHidden/>
              </w:rPr>
              <w:fldChar w:fldCharType="separate"/>
            </w:r>
            <w:r w:rsidR="00B017E2">
              <w:rPr>
                <w:webHidden/>
              </w:rPr>
              <w:t>16</w:t>
            </w:r>
            <w:r w:rsidR="007B32C6">
              <w:rPr>
                <w:webHidden/>
              </w:rPr>
              <w:fldChar w:fldCharType="end"/>
            </w:r>
          </w:hyperlink>
        </w:p>
        <w:p w14:paraId="6FFAAE86" w14:textId="13BB78F2" w:rsidR="007B32C6" w:rsidRDefault="000C233E">
          <w:pPr>
            <w:pStyle w:val="TDC1"/>
            <w:rPr>
              <w:rFonts w:cstheme="minorBidi"/>
              <w:noProof/>
              <w:lang w:val="es-CO" w:eastAsia="es-CO"/>
            </w:rPr>
          </w:pPr>
          <w:hyperlink w:anchor="_Toc70188372" w:history="1">
            <w:r w:rsidR="007B32C6" w:rsidRPr="00572ED0">
              <w:rPr>
                <w:rStyle w:val="Hipervnculo"/>
                <w:rFonts w:ascii="Times New Roman" w:hAnsi="Times New Roman"/>
                <w:b/>
                <w:bCs/>
                <w:noProof/>
              </w:rPr>
              <w:t>4.</w:t>
            </w:r>
            <w:r w:rsidR="007B32C6">
              <w:rPr>
                <w:rFonts w:cstheme="minorBidi"/>
                <w:noProof/>
                <w:lang w:val="es-CO" w:eastAsia="es-CO"/>
              </w:rPr>
              <w:tab/>
            </w:r>
            <w:r w:rsidR="007B32C6" w:rsidRPr="00572ED0">
              <w:rPr>
                <w:rStyle w:val="Hipervnculo"/>
                <w:rFonts w:ascii="Times New Roman" w:hAnsi="Times New Roman"/>
                <w:b/>
                <w:bCs/>
                <w:noProof/>
              </w:rPr>
              <w:t>JUSTIFICACION</w:t>
            </w:r>
            <w:r w:rsidR="007B32C6">
              <w:rPr>
                <w:noProof/>
                <w:webHidden/>
              </w:rPr>
              <w:tab/>
            </w:r>
            <w:r w:rsidR="007B32C6">
              <w:rPr>
                <w:noProof/>
                <w:webHidden/>
              </w:rPr>
              <w:fldChar w:fldCharType="begin"/>
            </w:r>
            <w:r w:rsidR="007B32C6">
              <w:rPr>
                <w:noProof/>
                <w:webHidden/>
              </w:rPr>
              <w:instrText xml:space="preserve"> PAGEREF _Toc70188372 \h </w:instrText>
            </w:r>
            <w:r w:rsidR="007B32C6">
              <w:rPr>
                <w:noProof/>
                <w:webHidden/>
              </w:rPr>
            </w:r>
            <w:r w:rsidR="007B32C6">
              <w:rPr>
                <w:noProof/>
                <w:webHidden/>
              </w:rPr>
              <w:fldChar w:fldCharType="separate"/>
            </w:r>
            <w:r w:rsidR="00B017E2">
              <w:rPr>
                <w:noProof/>
                <w:webHidden/>
              </w:rPr>
              <w:t>17</w:t>
            </w:r>
            <w:r w:rsidR="007B32C6">
              <w:rPr>
                <w:noProof/>
                <w:webHidden/>
              </w:rPr>
              <w:fldChar w:fldCharType="end"/>
            </w:r>
          </w:hyperlink>
        </w:p>
        <w:p w14:paraId="7F0649C2" w14:textId="2DB20881" w:rsidR="007B32C6" w:rsidRDefault="000C233E">
          <w:pPr>
            <w:pStyle w:val="TDC1"/>
            <w:rPr>
              <w:rFonts w:cstheme="minorBidi"/>
              <w:noProof/>
              <w:lang w:val="es-CO" w:eastAsia="es-CO"/>
            </w:rPr>
          </w:pPr>
          <w:hyperlink w:anchor="_Toc70188373" w:history="1">
            <w:r w:rsidR="007B32C6" w:rsidRPr="00572ED0">
              <w:rPr>
                <w:rStyle w:val="Hipervnculo"/>
                <w:rFonts w:ascii="Times New Roman" w:hAnsi="Times New Roman"/>
                <w:b/>
                <w:bCs/>
                <w:noProof/>
              </w:rPr>
              <w:t>5.</w:t>
            </w:r>
            <w:r w:rsidR="007B32C6">
              <w:rPr>
                <w:rFonts w:cstheme="minorBidi"/>
                <w:noProof/>
                <w:lang w:val="es-CO" w:eastAsia="es-CO"/>
              </w:rPr>
              <w:tab/>
            </w:r>
            <w:r w:rsidR="007B32C6" w:rsidRPr="00572ED0">
              <w:rPr>
                <w:rStyle w:val="Hipervnculo"/>
                <w:rFonts w:ascii="Times New Roman" w:hAnsi="Times New Roman"/>
                <w:b/>
                <w:bCs/>
                <w:noProof/>
              </w:rPr>
              <w:t>LÍNEA DE INVESTIGACIÓN</w:t>
            </w:r>
            <w:r w:rsidR="007B32C6">
              <w:rPr>
                <w:noProof/>
                <w:webHidden/>
              </w:rPr>
              <w:tab/>
            </w:r>
            <w:r w:rsidR="007B32C6">
              <w:rPr>
                <w:noProof/>
                <w:webHidden/>
              </w:rPr>
              <w:fldChar w:fldCharType="begin"/>
            </w:r>
            <w:r w:rsidR="007B32C6">
              <w:rPr>
                <w:noProof/>
                <w:webHidden/>
              </w:rPr>
              <w:instrText xml:space="preserve"> PAGEREF _Toc70188373 \h </w:instrText>
            </w:r>
            <w:r w:rsidR="007B32C6">
              <w:rPr>
                <w:noProof/>
                <w:webHidden/>
              </w:rPr>
            </w:r>
            <w:r w:rsidR="007B32C6">
              <w:rPr>
                <w:noProof/>
                <w:webHidden/>
              </w:rPr>
              <w:fldChar w:fldCharType="separate"/>
            </w:r>
            <w:r w:rsidR="00B017E2">
              <w:rPr>
                <w:noProof/>
                <w:webHidden/>
              </w:rPr>
              <w:t>19</w:t>
            </w:r>
            <w:r w:rsidR="007B32C6">
              <w:rPr>
                <w:noProof/>
                <w:webHidden/>
              </w:rPr>
              <w:fldChar w:fldCharType="end"/>
            </w:r>
          </w:hyperlink>
        </w:p>
        <w:p w14:paraId="2F48821A" w14:textId="00DEFCCC" w:rsidR="007B32C6" w:rsidRDefault="000C233E">
          <w:pPr>
            <w:pStyle w:val="TDC1"/>
            <w:rPr>
              <w:rFonts w:cstheme="minorBidi"/>
              <w:noProof/>
              <w:lang w:val="es-CO" w:eastAsia="es-CO"/>
            </w:rPr>
          </w:pPr>
          <w:hyperlink w:anchor="_Toc70188374" w:history="1">
            <w:r w:rsidR="007B32C6" w:rsidRPr="00572ED0">
              <w:rPr>
                <w:rStyle w:val="Hipervnculo"/>
                <w:rFonts w:ascii="Times New Roman" w:hAnsi="Times New Roman"/>
                <w:b/>
                <w:bCs/>
                <w:noProof/>
              </w:rPr>
              <w:t>CAPITULO II</w:t>
            </w:r>
            <w:r w:rsidR="007B32C6">
              <w:rPr>
                <w:noProof/>
                <w:webHidden/>
              </w:rPr>
              <w:tab/>
            </w:r>
            <w:r w:rsidR="007B32C6">
              <w:rPr>
                <w:noProof/>
                <w:webHidden/>
              </w:rPr>
              <w:fldChar w:fldCharType="begin"/>
            </w:r>
            <w:r w:rsidR="007B32C6">
              <w:rPr>
                <w:noProof/>
                <w:webHidden/>
              </w:rPr>
              <w:instrText xml:space="preserve"> PAGEREF _Toc70188374 \h </w:instrText>
            </w:r>
            <w:r w:rsidR="007B32C6">
              <w:rPr>
                <w:noProof/>
                <w:webHidden/>
              </w:rPr>
            </w:r>
            <w:r w:rsidR="007B32C6">
              <w:rPr>
                <w:noProof/>
                <w:webHidden/>
              </w:rPr>
              <w:fldChar w:fldCharType="separate"/>
            </w:r>
            <w:r w:rsidR="00B017E2">
              <w:rPr>
                <w:noProof/>
                <w:webHidden/>
              </w:rPr>
              <w:t>20</w:t>
            </w:r>
            <w:r w:rsidR="007B32C6">
              <w:rPr>
                <w:noProof/>
                <w:webHidden/>
              </w:rPr>
              <w:fldChar w:fldCharType="end"/>
            </w:r>
          </w:hyperlink>
        </w:p>
        <w:p w14:paraId="0BB3E535" w14:textId="38F9FC03" w:rsidR="007B32C6" w:rsidRDefault="000C233E">
          <w:pPr>
            <w:pStyle w:val="TDC1"/>
            <w:rPr>
              <w:rFonts w:cstheme="minorBidi"/>
              <w:noProof/>
              <w:lang w:val="es-CO" w:eastAsia="es-CO"/>
            </w:rPr>
          </w:pPr>
          <w:hyperlink w:anchor="_Toc70188375" w:history="1">
            <w:r w:rsidR="007B32C6" w:rsidRPr="00572ED0">
              <w:rPr>
                <w:rStyle w:val="Hipervnculo"/>
                <w:rFonts w:ascii="Times New Roman" w:hAnsi="Times New Roman"/>
                <w:b/>
                <w:bCs/>
                <w:noProof/>
              </w:rPr>
              <w:t>6.</w:t>
            </w:r>
            <w:r w:rsidR="007B32C6">
              <w:rPr>
                <w:rFonts w:cstheme="minorBidi"/>
                <w:noProof/>
                <w:lang w:val="es-CO" w:eastAsia="es-CO"/>
              </w:rPr>
              <w:tab/>
            </w:r>
            <w:r w:rsidR="007B32C6" w:rsidRPr="00572ED0">
              <w:rPr>
                <w:rStyle w:val="Hipervnculo"/>
                <w:rFonts w:ascii="Times New Roman" w:hAnsi="Times New Roman"/>
                <w:b/>
                <w:bCs/>
                <w:noProof/>
              </w:rPr>
              <w:t>MARCO TEORICO</w:t>
            </w:r>
            <w:r w:rsidR="007B32C6">
              <w:rPr>
                <w:noProof/>
                <w:webHidden/>
              </w:rPr>
              <w:tab/>
            </w:r>
            <w:r w:rsidR="007B32C6">
              <w:rPr>
                <w:noProof/>
                <w:webHidden/>
              </w:rPr>
              <w:fldChar w:fldCharType="begin"/>
            </w:r>
            <w:r w:rsidR="007B32C6">
              <w:rPr>
                <w:noProof/>
                <w:webHidden/>
              </w:rPr>
              <w:instrText xml:space="preserve"> PAGEREF _Toc70188375 \h </w:instrText>
            </w:r>
            <w:r w:rsidR="007B32C6">
              <w:rPr>
                <w:noProof/>
                <w:webHidden/>
              </w:rPr>
            </w:r>
            <w:r w:rsidR="007B32C6">
              <w:rPr>
                <w:noProof/>
                <w:webHidden/>
              </w:rPr>
              <w:fldChar w:fldCharType="separate"/>
            </w:r>
            <w:r w:rsidR="00B017E2">
              <w:rPr>
                <w:noProof/>
                <w:webHidden/>
              </w:rPr>
              <w:t>20</w:t>
            </w:r>
            <w:r w:rsidR="007B32C6">
              <w:rPr>
                <w:noProof/>
                <w:webHidden/>
              </w:rPr>
              <w:fldChar w:fldCharType="end"/>
            </w:r>
          </w:hyperlink>
        </w:p>
        <w:p w14:paraId="0F6CD9DB" w14:textId="359EAD40" w:rsidR="007B32C6" w:rsidRDefault="000C233E">
          <w:pPr>
            <w:pStyle w:val="TDC2"/>
            <w:rPr>
              <w:rFonts w:asciiTheme="minorHAnsi" w:hAnsiTheme="minorHAnsi" w:cstheme="minorBidi"/>
              <w:lang w:val="es-CO" w:eastAsia="es-CO"/>
            </w:rPr>
          </w:pPr>
          <w:hyperlink w:anchor="_Toc70188376" w:history="1">
            <w:r w:rsidR="007B32C6" w:rsidRPr="00572ED0">
              <w:rPr>
                <w:rStyle w:val="Hipervnculo"/>
                <w:b/>
                <w:bCs/>
              </w:rPr>
              <w:t>6.1. Resumen ejecutivo.</w:t>
            </w:r>
            <w:r w:rsidR="007B32C6">
              <w:rPr>
                <w:webHidden/>
              </w:rPr>
              <w:tab/>
            </w:r>
            <w:r w:rsidR="001D1C41">
              <w:rPr>
                <w:webHidden/>
              </w:rPr>
              <w:t>…………………………………………………………………………….</w:t>
            </w:r>
            <w:r w:rsidR="007B32C6">
              <w:rPr>
                <w:webHidden/>
              </w:rPr>
              <w:fldChar w:fldCharType="begin"/>
            </w:r>
            <w:r w:rsidR="007B32C6">
              <w:rPr>
                <w:webHidden/>
              </w:rPr>
              <w:instrText xml:space="preserve"> PAGEREF _Toc70188376 \h </w:instrText>
            </w:r>
            <w:r w:rsidR="007B32C6">
              <w:rPr>
                <w:webHidden/>
              </w:rPr>
            </w:r>
            <w:r w:rsidR="007B32C6">
              <w:rPr>
                <w:webHidden/>
              </w:rPr>
              <w:fldChar w:fldCharType="separate"/>
            </w:r>
            <w:r w:rsidR="00B017E2">
              <w:rPr>
                <w:webHidden/>
              </w:rPr>
              <w:t>20</w:t>
            </w:r>
            <w:r w:rsidR="007B32C6">
              <w:rPr>
                <w:webHidden/>
              </w:rPr>
              <w:fldChar w:fldCharType="end"/>
            </w:r>
          </w:hyperlink>
        </w:p>
        <w:p w14:paraId="5DEE517E" w14:textId="17B9B823" w:rsidR="007B32C6" w:rsidRDefault="000C233E">
          <w:pPr>
            <w:pStyle w:val="TDC2"/>
            <w:rPr>
              <w:rFonts w:asciiTheme="minorHAnsi" w:hAnsiTheme="minorHAnsi" w:cstheme="minorBidi"/>
              <w:lang w:val="es-CO" w:eastAsia="es-CO"/>
            </w:rPr>
          </w:pPr>
          <w:hyperlink w:anchor="_Toc70188377" w:history="1">
            <w:r w:rsidR="007B32C6" w:rsidRPr="00572ED0">
              <w:rPr>
                <w:rStyle w:val="Hipervnculo"/>
                <w:b/>
                <w:bCs/>
              </w:rPr>
              <w:t xml:space="preserve">6.2. </w:t>
            </w:r>
            <w:r w:rsidR="007B32C6" w:rsidRPr="00572ED0">
              <w:rPr>
                <w:rStyle w:val="Hipervnculo"/>
                <w:b/>
              </w:rPr>
              <w:t>Antecedentes</w:t>
            </w:r>
            <w:r w:rsidR="007B32C6" w:rsidRPr="00572ED0">
              <w:rPr>
                <w:rStyle w:val="Hipervnculo"/>
                <w:b/>
                <w:bCs/>
              </w:rPr>
              <w:t>.</w:t>
            </w:r>
            <w:r w:rsidR="007B32C6">
              <w:rPr>
                <w:webHidden/>
              </w:rPr>
              <w:tab/>
            </w:r>
            <w:r w:rsidR="001D1C41">
              <w:rPr>
                <w:webHidden/>
              </w:rPr>
              <w:t>…………………………………………………………………………………..</w:t>
            </w:r>
            <w:r w:rsidR="007B32C6">
              <w:rPr>
                <w:webHidden/>
              </w:rPr>
              <w:fldChar w:fldCharType="begin"/>
            </w:r>
            <w:r w:rsidR="007B32C6">
              <w:rPr>
                <w:webHidden/>
              </w:rPr>
              <w:instrText xml:space="preserve"> PAGEREF _Toc70188377 \h </w:instrText>
            </w:r>
            <w:r w:rsidR="007B32C6">
              <w:rPr>
                <w:webHidden/>
              </w:rPr>
            </w:r>
            <w:r w:rsidR="007B32C6">
              <w:rPr>
                <w:webHidden/>
              </w:rPr>
              <w:fldChar w:fldCharType="separate"/>
            </w:r>
            <w:r w:rsidR="00B017E2">
              <w:rPr>
                <w:webHidden/>
              </w:rPr>
              <w:t>20</w:t>
            </w:r>
            <w:r w:rsidR="007B32C6">
              <w:rPr>
                <w:webHidden/>
              </w:rPr>
              <w:fldChar w:fldCharType="end"/>
            </w:r>
          </w:hyperlink>
        </w:p>
        <w:p w14:paraId="1AB92BB0" w14:textId="2056C9AA" w:rsidR="007B32C6" w:rsidRDefault="000C233E">
          <w:pPr>
            <w:pStyle w:val="TDC2"/>
            <w:rPr>
              <w:rFonts w:asciiTheme="minorHAnsi" w:hAnsiTheme="minorHAnsi" w:cstheme="minorBidi"/>
              <w:lang w:val="es-CO" w:eastAsia="es-CO"/>
            </w:rPr>
          </w:pPr>
          <w:hyperlink w:anchor="_Toc70188378" w:history="1">
            <w:r w:rsidR="007B32C6" w:rsidRPr="00572ED0">
              <w:rPr>
                <w:rStyle w:val="Hipervnculo"/>
                <w:rFonts w:eastAsia="Times New Roman"/>
                <w:b/>
              </w:rPr>
              <w:t>6.3. Marco Referencial.</w:t>
            </w:r>
            <w:r w:rsidR="007B32C6">
              <w:rPr>
                <w:webHidden/>
              </w:rPr>
              <w:tab/>
            </w:r>
            <w:r w:rsidR="001D1C41">
              <w:rPr>
                <w:webHidden/>
              </w:rPr>
              <w:t>…………………………………………………………………………….</w:t>
            </w:r>
            <w:r w:rsidR="007B32C6">
              <w:rPr>
                <w:webHidden/>
              </w:rPr>
              <w:fldChar w:fldCharType="begin"/>
            </w:r>
            <w:r w:rsidR="007B32C6">
              <w:rPr>
                <w:webHidden/>
              </w:rPr>
              <w:instrText xml:space="preserve"> PAGEREF _Toc70188378 \h </w:instrText>
            </w:r>
            <w:r w:rsidR="007B32C6">
              <w:rPr>
                <w:webHidden/>
              </w:rPr>
            </w:r>
            <w:r w:rsidR="007B32C6">
              <w:rPr>
                <w:webHidden/>
              </w:rPr>
              <w:fldChar w:fldCharType="separate"/>
            </w:r>
            <w:r w:rsidR="00B017E2">
              <w:rPr>
                <w:webHidden/>
              </w:rPr>
              <w:t>21</w:t>
            </w:r>
            <w:r w:rsidR="007B32C6">
              <w:rPr>
                <w:webHidden/>
              </w:rPr>
              <w:fldChar w:fldCharType="end"/>
            </w:r>
          </w:hyperlink>
        </w:p>
        <w:p w14:paraId="4CCDBB67" w14:textId="12F3D966" w:rsidR="007B32C6" w:rsidRDefault="000C233E">
          <w:pPr>
            <w:pStyle w:val="TDC2"/>
            <w:rPr>
              <w:rFonts w:asciiTheme="minorHAnsi" w:hAnsiTheme="minorHAnsi" w:cstheme="minorBidi"/>
              <w:lang w:val="es-CO" w:eastAsia="es-CO"/>
            </w:rPr>
          </w:pPr>
          <w:hyperlink w:anchor="_Toc70188379" w:history="1">
            <w:r w:rsidR="007B32C6" w:rsidRPr="00572ED0">
              <w:rPr>
                <w:rStyle w:val="Hipervnculo"/>
                <w:b/>
                <w:bCs/>
              </w:rPr>
              <w:t>6.4. Marco Conceptual.</w:t>
            </w:r>
            <w:r w:rsidR="007B32C6">
              <w:rPr>
                <w:webHidden/>
              </w:rPr>
              <w:tab/>
            </w:r>
            <w:r w:rsidR="001D1C41">
              <w:rPr>
                <w:webHidden/>
              </w:rPr>
              <w:t>…………………………………………………………………………….</w:t>
            </w:r>
            <w:r w:rsidR="007B32C6">
              <w:rPr>
                <w:webHidden/>
              </w:rPr>
              <w:fldChar w:fldCharType="begin"/>
            </w:r>
            <w:r w:rsidR="007B32C6">
              <w:rPr>
                <w:webHidden/>
              </w:rPr>
              <w:instrText xml:space="preserve"> PAGEREF _Toc70188379 \h </w:instrText>
            </w:r>
            <w:r w:rsidR="007B32C6">
              <w:rPr>
                <w:webHidden/>
              </w:rPr>
            </w:r>
            <w:r w:rsidR="007B32C6">
              <w:rPr>
                <w:webHidden/>
              </w:rPr>
              <w:fldChar w:fldCharType="separate"/>
            </w:r>
            <w:r w:rsidR="00B017E2">
              <w:rPr>
                <w:webHidden/>
              </w:rPr>
              <w:t>30</w:t>
            </w:r>
            <w:r w:rsidR="007B32C6">
              <w:rPr>
                <w:webHidden/>
              </w:rPr>
              <w:fldChar w:fldCharType="end"/>
            </w:r>
          </w:hyperlink>
        </w:p>
        <w:p w14:paraId="0B9B4EAA" w14:textId="6D5DC90E" w:rsidR="007B32C6" w:rsidRDefault="000C233E">
          <w:pPr>
            <w:pStyle w:val="TDC2"/>
            <w:rPr>
              <w:rFonts w:asciiTheme="minorHAnsi" w:hAnsiTheme="minorHAnsi" w:cstheme="minorBidi"/>
              <w:lang w:val="es-CO" w:eastAsia="es-CO"/>
            </w:rPr>
          </w:pPr>
          <w:hyperlink w:anchor="_Toc70188380" w:history="1">
            <w:r w:rsidR="007B32C6" w:rsidRPr="00572ED0">
              <w:rPr>
                <w:rStyle w:val="Hipervnculo"/>
                <w:b/>
                <w:bCs/>
              </w:rPr>
              <w:t>6.5. Marco Ingenieril</w:t>
            </w:r>
            <w:r w:rsidR="007B32C6">
              <w:rPr>
                <w:webHidden/>
              </w:rPr>
              <w:tab/>
            </w:r>
            <w:r w:rsidR="001D1C41">
              <w:rPr>
                <w:webHidden/>
              </w:rPr>
              <w:t>……………………………………………………………………………….</w:t>
            </w:r>
            <w:r w:rsidR="007B32C6">
              <w:rPr>
                <w:webHidden/>
              </w:rPr>
              <w:fldChar w:fldCharType="begin"/>
            </w:r>
            <w:r w:rsidR="007B32C6">
              <w:rPr>
                <w:webHidden/>
              </w:rPr>
              <w:instrText xml:space="preserve"> PAGEREF _Toc70188380 \h </w:instrText>
            </w:r>
            <w:r w:rsidR="007B32C6">
              <w:rPr>
                <w:webHidden/>
              </w:rPr>
            </w:r>
            <w:r w:rsidR="007B32C6">
              <w:rPr>
                <w:webHidden/>
              </w:rPr>
              <w:fldChar w:fldCharType="separate"/>
            </w:r>
            <w:r w:rsidR="00B017E2">
              <w:rPr>
                <w:webHidden/>
              </w:rPr>
              <w:t>40</w:t>
            </w:r>
            <w:r w:rsidR="007B32C6">
              <w:rPr>
                <w:webHidden/>
              </w:rPr>
              <w:fldChar w:fldCharType="end"/>
            </w:r>
          </w:hyperlink>
        </w:p>
        <w:p w14:paraId="602586FA" w14:textId="3F8E576D" w:rsidR="007B32C6" w:rsidRDefault="000C233E">
          <w:pPr>
            <w:pStyle w:val="TDC3"/>
            <w:tabs>
              <w:tab w:val="right" w:leader="dot" w:pos="9394"/>
            </w:tabs>
            <w:rPr>
              <w:rFonts w:cstheme="minorBidi"/>
              <w:noProof/>
              <w:lang w:val="es-CO" w:eastAsia="es-CO"/>
            </w:rPr>
          </w:pPr>
          <w:hyperlink w:anchor="_Toc70188381" w:history="1">
            <w:r w:rsidR="007B32C6" w:rsidRPr="00572ED0">
              <w:rPr>
                <w:rStyle w:val="Hipervnculo"/>
                <w:rFonts w:ascii="Times New Roman" w:hAnsi="Times New Roman"/>
                <w:b/>
                <w:bCs/>
                <w:noProof/>
              </w:rPr>
              <w:t>6.5.1. UML</w:t>
            </w:r>
            <w:r w:rsidR="001D1C41">
              <w:rPr>
                <w:rStyle w:val="Hipervnculo"/>
                <w:rFonts w:ascii="Times New Roman" w:hAnsi="Times New Roman"/>
                <w:bCs/>
                <w:noProof/>
                <w:u w:val="none"/>
              </w:rPr>
              <w:t>………………………………………………………………………………………..</w:t>
            </w:r>
            <w:r w:rsidR="007B32C6">
              <w:rPr>
                <w:noProof/>
                <w:webHidden/>
              </w:rPr>
              <w:fldChar w:fldCharType="begin"/>
            </w:r>
            <w:r w:rsidR="007B32C6">
              <w:rPr>
                <w:noProof/>
                <w:webHidden/>
              </w:rPr>
              <w:instrText xml:space="preserve"> PAGEREF _Toc70188381 \h </w:instrText>
            </w:r>
            <w:r w:rsidR="007B32C6">
              <w:rPr>
                <w:noProof/>
                <w:webHidden/>
              </w:rPr>
            </w:r>
            <w:r w:rsidR="007B32C6">
              <w:rPr>
                <w:noProof/>
                <w:webHidden/>
              </w:rPr>
              <w:fldChar w:fldCharType="separate"/>
            </w:r>
            <w:r w:rsidR="00B017E2">
              <w:rPr>
                <w:noProof/>
                <w:webHidden/>
              </w:rPr>
              <w:t>40</w:t>
            </w:r>
            <w:r w:rsidR="007B32C6">
              <w:rPr>
                <w:noProof/>
                <w:webHidden/>
              </w:rPr>
              <w:fldChar w:fldCharType="end"/>
            </w:r>
          </w:hyperlink>
        </w:p>
        <w:p w14:paraId="1AB82001" w14:textId="2CA9BF26" w:rsidR="007B32C6" w:rsidRDefault="000C233E">
          <w:pPr>
            <w:pStyle w:val="TDC3"/>
            <w:tabs>
              <w:tab w:val="right" w:leader="dot" w:pos="9394"/>
            </w:tabs>
            <w:rPr>
              <w:rFonts w:cstheme="minorBidi"/>
              <w:noProof/>
              <w:lang w:val="es-CO" w:eastAsia="es-CO"/>
            </w:rPr>
          </w:pPr>
          <w:hyperlink w:anchor="_Toc70188382" w:history="1">
            <w:r w:rsidR="007B32C6" w:rsidRPr="00572ED0">
              <w:rPr>
                <w:rStyle w:val="Hipervnculo"/>
                <w:rFonts w:ascii="Times New Roman" w:hAnsi="Times New Roman"/>
                <w:b/>
                <w:bCs/>
                <w:noProof/>
              </w:rPr>
              <w:t>6.5.2. Enterprise Architect</w:t>
            </w:r>
            <w:r w:rsidR="001D1C41" w:rsidRPr="001D1C41">
              <w:rPr>
                <w:rFonts w:ascii="Times New Roman" w:hAnsi="Times New Roman"/>
                <w:noProof/>
                <w:webHidden/>
              </w:rPr>
              <w:t>……………………………………………………………….</w:t>
            </w:r>
            <w:r w:rsidR="001D1C41">
              <w:rPr>
                <w:rFonts w:ascii="Times New Roman" w:hAnsi="Times New Roman"/>
                <w:noProof/>
                <w:webHidden/>
              </w:rPr>
              <w:t>.........</w:t>
            </w:r>
            <w:r w:rsidR="001D1C41" w:rsidRPr="001D1C41">
              <w:rPr>
                <w:rFonts w:ascii="Times New Roman" w:hAnsi="Times New Roman"/>
                <w:noProof/>
                <w:webHidden/>
              </w:rPr>
              <w:t>..</w:t>
            </w:r>
            <w:r w:rsidR="007B32C6">
              <w:rPr>
                <w:noProof/>
                <w:webHidden/>
              </w:rPr>
              <w:fldChar w:fldCharType="begin"/>
            </w:r>
            <w:r w:rsidR="007B32C6">
              <w:rPr>
                <w:noProof/>
                <w:webHidden/>
              </w:rPr>
              <w:instrText xml:space="preserve"> PAGEREF _Toc70188382 \h </w:instrText>
            </w:r>
            <w:r w:rsidR="007B32C6">
              <w:rPr>
                <w:noProof/>
                <w:webHidden/>
              </w:rPr>
            </w:r>
            <w:r w:rsidR="007B32C6">
              <w:rPr>
                <w:noProof/>
                <w:webHidden/>
              </w:rPr>
              <w:fldChar w:fldCharType="separate"/>
            </w:r>
            <w:r w:rsidR="00B017E2">
              <w:rPr>
                <w:noProof/>
                <w:webHidden/>
              </w:rPr>
              <w:t>41</w:t>
            </w:r>
            <w:r w:rsidR="007B32C6">
              <w:rPr>
                <w:noProof/>
                <w:webHidden/>
              </w:rPr>
              <w:fldChar w:fldCharType="end"/>
            </w:r>
          </w:hyperlink>
        </w:p>
        <w:p w14:paraId="24B09185" w14:textId="1524693F" w:rsidR="007B32C6" w:rsidRDefault="000C233E">
          <w:pPr>
            <w:pStyle w:val="TDC3"/>
            <w:tabs>
              <w:tab w:val="right" w:leader="dot" w:pos="9394"/>
            </w:tabs>
            <w:rPr>
              <w:rFonts w:cstheme="minorBidi"/>
              <w:noProof/>
              <w:lang w:val="es-CO" w:eastAsia="es-CO"/>
            </w:rPr>
          </w:pPr>
          <w:hyperlink w:anchor="_Toc70188383" w:history="1">
            <w:r w:rsidR="007B32C6" w:rsidRPr="00572ED0">
              <w:rPr>
                <w:rStyle w:val="Hipervnculo"/>
                <w:rFonts w:ascii="Times New Roman" w:hAnsi="Times New Roman"/>
                <w:b/>
                <w:bCs/>
                <w:noProof/>
              </w:rPr>
              <w:t>6.5.3. Visual Studio Code</w:t>
            </w:r>
            <w:r w:rsidR="001D1C41">
              <w:rPr>
                <w:noProof/>
                <w:webHidden/>
              </w:rPr>
              <w:t xml:space="preserve"> </w:t>
            </w:r>
            <w:r w:rsidR="001D1C41" w:rsidRPr="001D1C41">
              <w:rPr>
                <w:rFonts w:ascii="Times New Roman" w:hAnsi="Times New Roman"/>
                <w:noProof/>
                <w:webHidden/>
              </w:rPr>
              <w:t>……………………………………………………………</w:t>
            </w:r>
            <w:r w:rsidR="001D1C41">
              <w:rPr>
                <w:rFonts w:ascii="Times New Roman" w:hAnsi="Times New Roman"/>
                <w:noProof/>
                <w:webHidden/>
              </w:rPr>
              <w:t>……..</w:t>
            </w:r>
            <w:r w:rsidR="001D1C41" w:rsidRPr="001D1C41">
              <w:rPr>
                <w:rFonts w:ascii="Times New Roman" w:hAnsi="Times New Roman"/>
                <w:noProof/>
                <w:webHidden/>
              </w:rPr>
              <w:t>……</w:t>
            </w:r>
            <w:r w:rsidR="007B32C6">
              <w:rPr>
                <w:noProof/>
                <w:webHidden/>
              </w:rPr>
              <w:fldChar w:fldCharType="begin"/>
            </w:r>
            <w:r w:rsidR="007B32C6">
              <w:rPr>
                <w:noProof/>
                <w:webHidden/>
              </w:rPr>
              <w:instrText xml:space="preserve"> PAGEREF _Toc70188383 \h </w:instrText>
            </w:r>
            <w:r w:rsidR="007B32C6">
              <w:rPr>
                <w:noProof/>
                <w:webHidden/>
              </w:rPr>
            </w:r>
            <w:r w:rsidR="007B32C6">
              <w:rPr>
                <w:noProof/>
                <w:webHidden/>
              </w:rPr>
              <w:fldChar w:fldCharType="separate"/>
            </w:r>
            <w:r w:rsidR="00B017E2">
              <w:rPr>
                <w:noProof/>
                <w:webHidden/>
              </w:rPr>
              <w:t>42</w:t>
            </w:r>
            <w:r w:rsidR="007B32C6">
              <w:rPr>
                <w:noProof/>
                <w:webHidden/>
              </w:rPr>
              <w:fldChar w:fldCharType="end"/>
            </w:r>
          </w:hyperlink>
        </w:p>
        <w:p w14:paraId="24CB55EA" w14:textId="0F7950DD" w:rsidR="007B32C6" w:rsidRDefault="000C233E">
          <w:pPr>
            <w:pStyle w:val="TDC3"/>
            <w:tabs>
              <w:tab w:val="right" w:leader="dot" w:pos="9394"/>
            </w:tabs>
            <w:rPr>
              <w:rFonts w:cstheme="minorBidi"/>
              <w:noProof/>
              <w:lang w:val="es-CO" w:eastAsia="es-CO"/>
            </w:rPr>
          </w:pPr>
          <w:hyperlink w:anchor="_Toc70188384" w:history="1">
            <w:r w:rsidR="007B32C6" w:rsidRPr="00572ED0">
              <w:rPr>
                <w:rStyle w:val="Hipervnculo"/>
                <w:rFonts w:ascii="Times New Roman" w:hAnsi="Times New Roman"/>
                <w:b/>
                <w:noProof/>
              </w:rPr>
              <w:t>6.5.4. PHP</w:t>
            </w:r>
            <w:r w:rsidR="001D1C41">
              <w:rPr>
                <w:noProof/>
                <w:webHidden/>
              </w:rPr>
              <w:t xml:space="preserve"> </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_Toc70188384 \h </w:instrText>
            </w:r>
            <w:r w:rsidR="007B32C6">
              <w:rPr>
                <w:noProof/>
                <w:webHidden/>
              </w:rPr>
            </w:r>
            <w:r w:rsidR="007B32C6">
              <w:rPr>
                <w:noProof/>
                <w:webHidden/>
              </w:rPr>
              <w:fldChar w:fldCharType="separate"/>
            </w:r>
            <w:r w:rsidR="00B017E2">
              <w:rPr>
                <w:noProof/>
                <w:webHidden/>
              </w:rPr>
              <w:t>42</w:t>
            </w:r>
            <w:r w:rsidR="007B32C6">
              <w:rPr>
                <w:noProof/>
                <w:webHidden/>
              </w:rPr>
              <w:fldChar w:fldCharType="end"/>
            </w:r>
          </w:hyperlink>
        </w:p>
        <w:p w14:paraId="27ABA722" w14:textId="2E6CA448" w:rsidR="007B32C6" w:rsidRDefault="000C233E">
          <w:pPr>
            <w:pStyle w:val="TDC3"/>
            <w:tabs>
              <w:tab w:val="right" w:leader="dot" w:pos="9394"/>
            </w:tabs>
            <w:rPr>
              <w:rFonts w:cstheme="minorBidi"/>
              <w:noProof/>
              <w:lang w:val="es-CO" w:eastAsia="es-CO"/>
            </w:rPr>
          </w:pPr>
          <w:hyperlink w:anchor="_Toc70188385" w:history="1">
            <w:r w:rsidR="007B32C6" w:rsidRPr="00572ED0">
              <w:rPr>
                <w:rStyle w:val="Hipervnculo"/>
                <w:rFonts w:ascii="Times New Roman" w:hAnsi="Times New Roman"/>
                <w:b/>
                <w:bCs/>
                <w:noProof/>
              </w:rPr>
              <w:t>6.5.5. HTML</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_Toc70188385 \h </w:instrText>
            </w:r>
            <w:r w:rsidR="007B32C6">
              <w:rPr>
                <w:noProof/>
                <w:webHidden/>
              </w:rPr>
            </w:r>
            <w:r w:rsidR="007B32C6">
              <w:rPr>
                <w:noProof/>
                <w:webHidden/>
              </w:rPr>
              <w:fldChar w:fldCharType="separate"/>
            </w:r>
            <w:r w:rsidR="00B017E2">
              <w:rPr>
                <w:noProof/>
                <w:webHidden/>
              </w:rPr>
              <w:t>44</w:t>
            </w:r>
            <w:r w:rsidR="007B32C6">
              <w:rPr>
                <w:noProof/>
                <w:webHidden/>
              </w:rPr>
              <w:fldChar w:fldCharType="end"/>
            </w:r>
          </w:hyperlink>
        </w:p>
        <w:p w14:paraId="7F3794DF" w14:textId="7559D17A" w:rsidR="007B32C6" w:rsidRDefault="000C233E">
          <w:pPr>
            <w:pStyle w:val="TDC3"/>
            <w:tabs>
              <w:tab w:val="right" w:leader="dot" w:pos="9394"/>
            </w:tabs>
            <w:rPr>
              <w:rFonts w:cstheme="minorBidi"/>
              <w:noProof/>
              <w:lang w:val="es-CO" w:eastAsia="es-CO"/>
            </w:rPr>
          </w:pPr>
          <w:hyperlink w:anchor="_Toc70188386" w:history="1">
            <w:r w:rsidR="007B32C6" w:rsidRPr="00572ED0">
              <w:rPr>
                <w:rStyle w:val="Hipervnculo"/>
                <w:rFonts w:ascii="Times New Roman" w:hAnsi="Times New Roman"/>
                <w:b/>
                <w:bCs/>
                <w:noProof/>
              </w:rPr>
              <w:t>6.5.6. CSS</w:t>
            </w:r>
            <w:r w:rsidR="001D1C41" w:rsidRPr="001D1C41">
              <w:rPr>
                <w:rStyle w:val="Hipervnculo"/>
                <w:rFonts w:ascii="Times New Roman" w:hAnsi="Times New Roman"/>
                <w:bCs/>
                <w:noProof/>
              </w:rPr>
              <w:t>………………………………………………………………………………………….</w:t>
            </w:r>
            <w:r w:rsidR="007B32C6">
              <w:rPr>
                <w:noProof/>
                <w:webHidden/>
              </w:rPr>
              <w:fldChar w:fldCharType="begin"/>
            </w:r>
            <w:r w:rsidR="007B32C6">
              <w:rPr>
                <w:noProof/>
                <w:webHidden/>
              </w:rPr>
              <w:instrText xml:space="preserve"> PAGEREF _Toc70188386 \h </w:instrText>
            </w:r>
            <w:r w:rsidR="007B32C6">
              <w:rPr>
                <w:noProof/>
                <w:webHidden/>
              </w:rPr>
            </w:r>
            <w:r w:rsidR="007B32C6">
              <w:rPr>
                <w:noProof/>
                <w:webHidden/>
              </w:rPr>
              <w:fldChar w:fldCharType="separate"/>
            </w:r>
            <w:r w:rsidR="00B017E2">
              <w:rPr>
                <w:noProof/>
                <w:webHidden/>
              </w:rPr>
              <w:t>45</w:t>
            </w:r>
            <w:r w:rsidR="007B32C6">
              <w:rPr>
                <w:noProof/>
                <w:webHidden/>
              </w:rPr>
              <w:fldChar w:fldCharType="end"/>
            </w:r>
          </w:hyperlink>
        </w:p>
        <w:p w14:paraId="125720D5" w14:textId="7831B331" w:rsidR="007B32C6" w:rsidRDefault="000C233E">
          <w:pPr>
            <w:pStyle w:val="TDC3"/>
            <w:tabs>
              <w:tab w:val="right" w:leader="dot" w:pos="9394"/>
            </w:tabs>
            <w:rPr>
              <w:rFonts w:cstheme="minorBidi"/>
              <w:noProof/>
              <w:lang w:val="es-CO" w:eastAsia="es-CO"/>
            </w:rPr>
          </w:pPr>
          <w:hyperlink w:anchor="_Toc70188387" w:history="1">
            <w:r w:rsidR="007B32C6" w:rsidRPr="00572ED0">
              <w:rPr>
                <w:rStyle w:val="Hipervnculo"/>
                <w:rFonts w:ascii="Times New Roman" w:hAnsi="Times New Roman"/>
                <w:b/>
                <w:bCs/>
                <w:noProof/>
              </w:rPr>
              <w:t>6.5.7. JavaScript</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_Toc70188387 \h </w:instrText>
            </w:r>
            <w:r w:rsidR="007B32C6">
              <w:rPr>
                <w:noProof/>
                <w:webHidden/>
              </w:rPr>
            </w:r>
            <w:r w:rsidR="007B32C6">
              <w:rPr>
                <w:noProof/>
                <w:webHidden/>
              </w:rPr>
              <w:fldChar w:fldCharType="separate"/>
            </w:r>
            <w:r w:rsidR="00B017E2">
              <w:rPr>
                <w:noProof/>
                <w:webHidden/>
              </w:rPr>
              <w:t>46</w:t>
            </w:r>
            <w:r w:rsidR="007B32C6">
              <w:rPr>
                <w:noProof/>
                <w:webHidden/>
              </w:rPr>
              <w:fldChar w:fldCharType="end"/>
            </w:r>
          </w:hyperlink>
        </w:p>
        <w:p w14:paraId="33933B8F" w14:textId="1040C2A2" w:rsidR="007B32C6" w:rsidRDefault="000C233E">
          <w:pPr>
            <w:pStyle w:val="TDC3"/>
            <w:tabs>
              <w:tab w:val="right" w:leader="dot" w:pos="9394"/>
            </w:tabs>
            <w:rPr>
              <w:rFonts w:cstheme="minorBidi"/>
              <w:noProof/>
              <w:lang w:val="es-CO" w:eastAsia="es-CO"/>
            </w:rPr>
          </w:pPr>
          <w:hyperlink w:anchor="_Toc70188388" w:history="1">
            <w:r w:rsidR="007B32C6" w:rsidRPr="00572ED0">
              <w:rPr>
                <w:rStyle w:val="Hipervnculo"/>
                <w:rFonts w:ascii="Times New Roman" w:hAnsi="Times New Roman"/>
                <w:b/>
                <w:bCs/>
                <w:noProof/>
              </w:rPr>
              <w:t>6.5.8. MySQL</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_Toc70188388 \h </w:instrText>
            </w:r>
            <w:r w:rsidR="007B32C6">
              <w:rPr>
                <w:noProof/>
                <w:webHidden/>
              </w:rPr>
            </w:r>
            <w:r w:rsidR="007B32C6">
              <w:rPr>
                <w:noProof/>
                <w:webHidden/>
              </w:rPr>
              <w:fldChar w:fldCharType="separate"/>
            </w:r>
            <w:r w:rsidR="00B017E2">
              <w:rPr>
                <w:noProof/>
                <w:webHidden/>
              </w:rPr>
              <w:t>47</w:t>
            </w:r>
            <w:r w:rsidR="007B32C6">
              <w:rPr>
                <w:noProof/>
                <w:webHidden/>
              </w:rPr>
              <w:fldChar w:fldCharType="end"/>
            </w:r>
          </w:hyperlink>
        </w:p>
        <w:p w14:paraId="3260AEEC" w14:textId="4560248F" w:rsidR="007B32C6" w:rsidRDefault="000C233E">
          <w:pPr>
            <w:pStyle w:val="TDC3"/>
            <w:tabs>
              <w:tab w:val="right" w:leader="dot" w:pos="9394"/>
            </w:tabs>
            <w:rPr>
              <w:rFonts w:cstheme="minorBidi"/>
              <w:noProof/>
              <w:lang w:val="es-CO" w:eastAsia="es-CO"/>
            </w:rPr>
          </w:pPr>
          <w:hyperlink w:anchor="_Toc70188389" w:history="1">
            <w:r w:rsidR="007B32C6" w:rsidRPr="00572ED0">
              <w:rPr>
                <w:rStyle w:val="Hipervnculo"/>
                <w:rFonts w:ascii="Times New Roman" w:hAnsi="Times New Roman"/>
                <w:b/>
                <w:noProof/>
              </w:rPr>
              <w:t>6.5.9. SISTEMA OPERATIVO WINDOWS 1</w:t>
            </w:r>
            <w:r w:rsidR="001D1C41">
              <w:rPr>
                <w:rStyle w:val="Hipervnculo"/>
                <w:rFonts w:ascii="Times New Roman" w:hAnsi="Times New Roman"/>
                <w:b/>
                <w:noProof/>
              </w:rPr>
              <w:t>0</w:t>
            </w:r>
            <w:r w:rsidR="001D1C41">
              <w:rPr>
                <w:rStyle w:val="Hipervnculo"/>
                <w:rFonts w:ascii="Times New Roman" w:hAnsi="Times New Roman"/>
                <w:noProof/>
              </w:rPr>
              <w:t>………………………………………………...</w:t>
            </w:r>
            <w:r w:rsidR="007B32C6">
              <w:rPr>
                <w:noProof/>
                <w:webHidden/>
              </w:rPr>
              <w:fldChar w:fldCharType="begin"/>
            </w:r>
            <w:r w:rsidR="007B32C6">
              <w:rPr>
                <w:noProof/>
                <w:webHidden/>
              </w:rPr>
              <w:instrText xml:space="preserve"> PAGEREF _Toc70188389 \h </w:instrText>
            </w:r>
            <w:r w:rsidR="007B32C6">
              <w:rPr>
                <w:noProof/>
                <w:webHidden/>
              </w:rPr>
            </w:r>
            <w:r w:rsidR="007B32C6">
              <w:rPr>
                <w:noProof/>
                <w:webHidden/>
              </w:rPr>
              <w:fldChar w:fldCharType="separate"/>
            </w:r>
            <w:r w:rsidR="00B017E2">
              <w:rPr>
                <w:noProof/>
                <w:webHidden/>
              </w:rPr>
              <w:t>48</w:t>
            </w:r>
            <w:r w:rsidR="007B32C6">
              <w:rPr>
                <w:noProof/>
                <w:webHidden/>
              </w:rPr>
              <w:fldChar w:fldCharType="end"/>
            </w:r>
          </w:hyperlink>
        </w:p>
        <w:p w14:paraId="422362A2" w14:textId="5A369D34" w:rsidR="007B32C6" w:rsidRDefault="000C233E">
          <w:pPr>
            <w:pStyle w:val="TDC3"/>
            <w:tabs>
              <w:tab w:val="right" w:leader="dot" w:pos="9394"/>
            </w:tabs>
            <w:rPr>
              <w:rFonts w:cstheme="minorBidi"/>
              <w:noProof/>
              <w:lang w:val="es-CO" w:eastAsia="es-CO"/>
            </w:rPr>
          </w:pPr>
          <w:hyperlink w:anchor="_Toc70188390" w:history="1">
            <w:r w:rsidR="007B32C6" w:rsidRPr="00572ED0">
              <w:rPr>
                <w:rStyle w:val="Hipervnculo"/>
                <w:rFonts w:ascii="Times New Roman" w:hAnsi="Times New Roman"/>
                <w:b/>
                <w:noProof/>
              </w:rPr>
              <w:t>6.5.10. PROVEEDOR DE RED HVTV</w:t>
            </w:r>
            <w:r w:rsidR="001D1C41" w:rsidRPr="001D1C41">
              <w:rPr>
                <w:rFonts w:ascii="Times New Roman" w:hAnsi="Times New Roman"/>
                <w:noProof/>
                <w:webHidden/>
              </w:rPr>
              <w:t>…………………………………………………………</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_Toc70188390 \h </w:instrText>
            </w:r>
            <w:r w:rsidR="007B32C6">
              <w:rPr>
                <w:noProof/>
                <w:webHidden/>
              </w:rPr>
            </w:r>
            <w:r w:rsidR="007B32C6">
              <w:rPr>
                <w:noProof/>
                <w:webHidden/>
              </w:rPr>
              <w:fldChar w:fldCharType="separate"/>
            </w:r>
            <w:r w:rsidR="00B017E2">
              <w:rPr>
                <w:noProof/>
                <w:webHidden/>
              </w:rPr>
              <w:t>48</w:t>
            </w:r>
            <w:r w:rsidR="007B32C6">
              <w:rPr>
                <w:noProof/>
                <w:webHidden/>
              </w:rPr>
              <w:fldChar w:fldCharType="end"/>
            </w:r>
          </w:hyperlink>
        </w:p>
        <w:p w14:paraId="628BC4F4" w14:textId="4D09C240" w:rsidR="007B32C6" w:rsidRDefault="000C233E">
          <w:pPr>
            <w:pStyle w:val="TDC1"/>
            <w:rPr>
              <w:rFonts w:cstheme="minorBidi"/>
              <w:noProof/>
              <w:lang w:val="es-CO" w:eastAsia="es-CO"/>
            </w:rPr>
          </w:pPr>
          <w:hyperlink w:anchor="_Toc70188391" w:history="1">
            <w:r w:rsidR="007B32C6" w:rsidRPr="00572ED0">
              <w:rPr>
                <w:rStyle w:val="Hipervnculo"/>
                <w:rFonts w:ascii="Times New Roman" w:hAnsi="Times New Roman"/>
                <w:b/>
                <w:bCs/>
                <w:noProof/>
              </w:rPr>
              <w:t>CAPITULO III</w:t>
            </w:r>
            <w:r w:rsidR="007B32C6" w:rsidRPr="001D1C41">
              <w:rPr>
                <w:rFonts w:ascii="Times New Roman" w:hAnsi="Times New Roman"/>
                <w:noProof/>
                <w:webHidden/>
              </w:rPr>
              <w:tab/>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_Toc70188391 \h </w:instrText>
            </w:r>
            <w:r w:rsidR="007B32C6">
              <w:rPr>
                <w:noProof/>
                <w:webHidden/>
              </w:rPr>
            </w:r>
            <w:r w:rsidR="007B32C6">
              <w:rPr>
                <w:noProof/>
                <w:webHidden/>
              </w:rPr>
              <w:fldChar w:fldCharType="separate"/>
            </w:r>
            <w:r w:rsidR="00B017E2">
              <w:rPr>
                <w:noProof/>
                <w:webHidden/>
              </w:rPr>
              <w:t>49</w:t>
            </w:r>
            <w:r w:rsidR="007B32C6">
              <w:rPr>
                <w:noProof/>
                <w:webHidden/>
              </w:rPr>
              <w:fldChar w:fldCharType="end"/>
            </w:r>
          </w:hyperlink>
        </w:p>
        <w:p w14:paraId="270FB842" w14:textId="36425EA2" w:rsidR="007B32C6" w:rsidRDefault="000C233E">
          <w:pPr>
            <w:pStyle w:val="TDC1"/>
            <w:rPr>
              <w:rFonts w:cstheme="minorBidi"/>
              <w:noProof/>
              <w:lang w:val="es-CO" w:eastAsia="es-CO"/>
            </w:rPr>
          </w:pPr>
          <w:hyperlink w:anchor="_Toc70188392" w:history="1">
            <w:r w:rsidR="007B32C6" w:rsidRPr="00572ED0">
              <w:rPr>
                <w:rStyle w:val="Hipervnculo"/>
                <w:rFonts w:ascii="Times New Roman" w:hAnsi="Times New Roman"/>
                <w:b/>
                <w:bCs/>
                <w:noProof/>
              </w:rPr>
              <w:t>7.</w:t>
            </w:r>
            <w:r w:rsidR="007B32C6">
              <w:rPr>
                <w:rFonts w:cstheme="minorBidi"/>
                <w:noProof/>
                <w:lang w:val="es-CO" w:eastAsia="es-CO"/>
              </w:rPr>
              <w:tab/>
            </w:r>
            <w:r w:rsidR="007B32C6" w:rsidRPr="00572ED0">
              <w:rPr>
                <w:rStyle w:val="Hipervnculo"/>
                <w:rFonts w:ascii="Times New Roman" w:hAnsi="Times New Roman"/>
                <w:b/>
                <w:bCs/>
                <w:noProof/>
              </w:rPr>
              <w:t>METODOLOGIA</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_Toc70188392 \h </w:instrText>
            </w:r>
            <w:r w:rsidR="007B32C6">
              <w:rPr>
                <w:noProof/>
                <w:webHidden/>
              </w:rPr>
            </w:r>
            <w:r w:rsidR="007B32C6">
              <w:rPr>
                <w:noProof/>
                <w:webHidden/>
              </w:rPr>
              <w:fldChar w:fldCharType="separate"/>
            </w:r>
            <w:r w:rsidR="00B017E2">
              <w:rPr>
                <w:noProof/>
                <w:webHidden/>
              </w:rPr>
              <w:t>49</w:t>
            </w:r>
            <w:r w:rsidR="007B32C6">
              <w:rPr>
                <w:noProof/>
                <w:webHidden/>
              </w:rPr>
              <w:fldChar w:fldCharType="end"/>
            </w:r>
          </w:hyperlink>
        </w:p>
        <w:p w14:paraId="211C79DF" w14:textId="321471F2" w:rsidR="007B32C6" w:rsidRDefault="000C233E">
          <w:pPr>
            <w:pStyle w:val="TDC2"/>
            <w:rPr>
              <w:rFonts w:asciiTheme="minorHAnsi" w:hAnsiTheme="minorHAnsi" w:cstheme="minorBidi"/>
              <w:lang w:val="es-CO" w:eastAsia="es-CO"/>
            </w:rPr>
          </w:pPr>
          <w:hyperlink w:anchor="_Toc70188393" w:history="1">
            <w:r w:rsidR="007B32C6" w:rsidRPr="00572ED0">
              <w:rPr>
                <w:rStyle w:val="Hipervnculo"/>
                <w:b/>
                <w:bCs/>
              </w:rPr>
              <w:t>7.1. Apropiación Metodológica</w:t>
            </w:r>
            <w:r w:rsidR="001D1C41">
              <w:rPr>
                <w:webHidden/>
              </w:rPr>
              <w:t>……………………………………………………………………...</w:t>
            </w:r>
            <w:r w:rsidR="007B32C6">
              <w:rPr>
                <w:webHidden/>
              </w:rPr>
              <w:fldChar w:fldCharType="begin"/>
            </w:r>
            <w:r w:rsidR="007B32C6">
              <w:rPr>
                <w:webHidden/>
              </w:rPr>
              <w:instrText xml:space="preserve"> PAGEREF _Toc70188393 \h </w:instrText>
            </w:r>
            <w:r w:rsidR="007B32C6">
              <w:rPr>
                <w:webHidden/>
              </w:rPr>
            </w:r>
            <w:r w:rsidR="007B32C6">
              <w:rPr>
                <w:webHidden/>
              </w:rPr>
              <w:fldChar w:fldCharType="separate"/>
            </w:r>
            <w:r w:rsidR="00B017E2">
              <w:rPr>
                <w:webHidden/>
              </w:rPr>
              <w:t>49</w:t>
            </w:r>
            <w:r w:rsidR="007B32C6">
              <w:rPr>
                <w:webHidden/>
              </w:rPr>
              <w:fldChar w:fldCharType="end"/>
            </w:r>
          </w:hyperlink>
        </w:p>
        <w:p w14:paraId="5C7C14D6" w14:textId="7BFA601D" w:rsidR="007B32C6" w:rsidRDefault="000C233E">
          <w:pPr>
            <w:pStyle w:val="TDC2"/>
            <w:rPr>
              <w:rFonts w:asciiTheme="minorHAnsi" w:hAnsiTheme="minorHAnsi" w:cstheme="minorBidi"/>
              <w:lang w:val="es-CO" w:eastAsia="es-CO"/>
            </w:rPr>
          </w:pPr>
          <w:hyperlink w:anchor="_Toc70188394" w:history="1">
            <w:r w:rsidR="007B32C6" w:rsidRPr="00572ED0">
              <w:rPr>
                <w:rStyle w:val="Hipervnculo"/>
                <w:b/>
              </w:rPr>
              <w:t>7.2. Diagrama</w:t>
            </w:r>
            <w:r w:rsidR="007B32C6">
              <w:rPr>
                <w:webHidden/>
              </w:rPr>
              <w:tab/>
            </w:r>
            <w:r w:rsidR="001D1C41">
              <w:rPr>
                <w:webHidden/>
              </w:rPr>
              <w:t>………………………………………………………………………………………...</w:t>
            </w:r>
            <w:r w:rsidR="007B32C6">
              <w:rPr>
                <w:webHidden/>
              </w:rPr>
              <w:fldChar w:fldCharType="begin"/>
            </w:r>
            <w:r w:rsidR="007B32C6">
              <w:rPr>
                <w:webHidden/>
              </w:rPr>
              <w:instrText xml:space="preserve"> PAGEREF _Toc70188394 \h </w:instrText>
            </w:r>
            <w:r w:rsidR="007B32C6">
              <w:rPr>
                <w:webHidden/>
              </w:rPr>
            </w:r>
            <w:r w:rsidR="007B32C6">
              <w:rPr>
                <w:webHidden/>
              </w:rPr>
              <w:fldChar w:fldCharType="separate"/>
            </w:r>
            <w:r w:rsidR="00B017E2">
              <w:rPr>
                <w:webHidden/>
              </w:rPr>
              <w:t>50</w:t>
            </w:r>
            <w:r w:rsidR="007B32C6">
              <w:rPr>
                <w:webHidden/>
              </w:rPr>
              <w:fldChar w:fldCharType="end"/>
            </w:r>
          </w:hyperlink>
        </w:p>
        <w:p w14:paraId="1F3831C2" w14:textId="531586C1" w:rsidR="007B32C6" w:rsidRDefault="000C233E">
          <w:pPr>
            <w:pStyle w:val="TDC1"/>
            <w:rPr>
              <w:rFonts w:cstheme="minorBidi"/>
              <w:noProof/>
              <w:lang w:val="es-CO" w:eastAsia="es-CO"/>
            </w:rPr>
          </w:pPr>
          <w:hyperlink w:anchor="_Toc70188395" w:history="1">
            <w:r w:rsidR="007B32C6" w:rsidRPr="00572ED0">
              <w:rPr>
                <w:rStyle w:val="Hipervnculo"/>
                <w:rFonts w:ascii="Times New Roman" w:hAnsi="Times New Roman"/>
                <w:b/>
                <w:bCs/>
                <w:noProof/>
              </w:rPr>
              <w:t>8. DESARROLLO DEL PROYECTO</w:t>
            </w:r>
            <w:r w:rsidR="001D1C41">
              <w:rPr>
                <w:rStyle w:val="Hipervnculo"/>
                <w:rFonts w:ascii="Times New Roman" w:hAnsi="Times New Roman"/>
                <w:bCs/>
                <w:noProof/>
              </w:rPr>
              <w:t>..................................................................................................</w:t>
            </w:r>
            <w:r w:rsidR="007B32C6" w:rsidRPr="001D1C41">
              <w:rPr>
                <w:rFonts w:ascii="Times New Roman" w:hAnsi="Times New Roman"/>
                <w:noProof/>
                <w:webHidden/>
              </w:rPr>
              <w:tab/>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_Toc70188395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51</w:t>
            </w:r>
            <w:r w:rsidR="007B32C6" w:rsidRPr="001D1C41">
              <w:rPr>
                <w:rFonts w:ascii="Times New Roman" w:hAnsi="Times New Roman"/>
                <w:noProof/>
                <w:webHidden/>
              </w:rPr>
              <w:fldChar w:fldCharType="end"/>
            </w:r>
          </w:hyperlink>
        </w:p>
        <w:p w14:paraId="49D9950D" w14:textId="451458F6" w:rsidR="007B32C6" w:rsidRDefault="000C233E">
          <w:pPr>
            <w:pStyle w:val="TDC2"/>
            <w:rPr>
              <w:rFonts w:asciiTheme="minorHAnsi" w:hAnsiTheme="minorHAnsi" w:cstheme="minorBidi"/>
              <w:lang w:val="es-CO" w:eastAsia="es-CO"/>
            </w:rPr>
          </w:pPr>
          <w:hyperlink w:anchor="_Toc70188396" w:history="1">
            <w:r w:rsidR="007B32C6" w:rsidRPr="00572ED0">
              <w:rPr>
                <w:rStyle w:val="Hipervnculo"/>
                <w:b/>
              </w:rPr>
              <w:t>8.1. Etapa de Análisis</w:t>
            </w:r>
            <w:r w:rsidR="007B32C6">
              <w:rPr>
                <w:webHidden/>
              </w:rPr>
              <w:tab/>
            </w:r>
            <w:r w:rsidR="001D1C41">
              <w:rPr>
                <w:webHidden/>
              </w:rPr>
              <w:t>………………………………………………………………………………..</w:t>
            </w:r>
            <w:r w:rsidR="007B32C6">
              <w:rPr>
                <w:webHidden/>
              </w:rPr>
              <w:fldChar w:fldCharType="begin"/>
            </w:r>
            <w:r w:rsidR="007B32C6">
              <w:rPr>
                <w:webHidden/>
              </w:rPr>
              <w:instrText xml:space="preserve"> PAGEREF _Toc70188396 \h </w:instrText>
            </w:r>
            <w:r w:rsidR="007B32C6">
              <w:rPr>
                <w:webHidden/>
              </w:rPr>
            </w:r>
            <w:r w:rsidR="007B32C6">
              <w:rPr>
                <w:webHidden/>
              </w:rPr>
              <w:fldChar w:fldCharType="separate"/>
            </w:r>
            <w:r w:rsidR="00B017E2">
              <w:rPr>
                <w:webHidden/>
              </w:rPr>
              <w:t>51</w:t>
            </w:r>
            <w:r w:rsidR="007B32C6">
              <w:rPr>
                <w:webHidden/>
              </w:rPr>
              <w:fldChar w:fldCharType="end"/>
            </w:r>
          </w:hyperlink>
        </w:p>
        <w:p w14:paraId="3B37E8B1" w14:textId="472E16B4" w:rsidR="007B32C6" w:rsidRDefault="000C233E">
          <w:pPr>
            <w:pStyle w:val="TDC2"/>
            <w:rPr>
              <w:rFonts w:asciiTheme="minorHAnsi" w:hAnsiTheme="minorHAnsi" w:cstheme="minorBidi"/>
              <w:lang w:val="es-CO" w:eastAsia="es-CO"/>
            </w:rPr>
          </w:pPr>
          <w:hyperlink w:anchor="_Toc70188397" w:history="1">
            <w:r w:rsidR="007B32C6" w:rsidRPr="00572ED0">
              <w:rPr>
                <w:rStyle w:val="Hipervnculo"/>
                <w:b/>
              </w:rPr>
              <w:t>8.2. Etapa de Modelado</w:t>
            </w:r>
            <w:r w:rsidR="007B32C6">
              <w:rPr>
                <w:webHidden/>
              </w:rPr>
              <w:tab/>
            </w:r>
            <w:r w:rsidR="001D1C41">
              <w:rPr>
                <w:webHidden/>
              </w:rPr>
              <w:t>……………………………………………………………………………...</w:t>
            </w:r>
            <w:r w:rsidR="007B32C6">
              <w:rPr>
                <w:webHidden/>
              </w:rPr>
              <w:fldChar w:fldCharType="begin"/>
            </w:r>
            <w:r w:rsidR="007B32C6">
              <w:rPr>
                <w:webHidden/>
              </w:rPr>
              <w:instrText xml:space="preserve"> PAGEREF _Toc70188397 \h </w:instrText>
            </w:r>
            <w:r w:rsidR="007B32C6">
              <w:rPr>
                <w:webHidden/>
              </w:rPr>
            </w:r>
            <w:r w:rsidR="007B32C6">
              <w:rPr>
                <w:webHidden/>
              </w:rPr>
              <w:fldChar w:fldCharType="separate"/>
            </w:r>
            <w:r w:rsidR="00B017E2">
              <w:rPr>
                <w:webHidden/>
              </w:rPr>
              <w:t>65</w:t>
            </w:r>
            <w:r w:rsidR="007B32C6">
              <w:rPr>
                <w:webHidden/>
              </w:rPr>
              <w:fldChar w:fldCharType="end"/>
            </w:r>
          </w:hyperlink>
        </w:p>
        <w:p w14:paraId="6AE6A763" w14:textId="33302E6B" w:rsidR="007B32C6" w:rsidRDefault="000C233E">
          <w:pPr>
            <w:pStyle w:val="TDC2"/>
            <w:rPr>
              <w:rFonts w:asciiTheme="minorHAnsi" w:hAnsiTheme="minorHAnsi" w:cstheme="minorBidi"/>
              <w:lang w:val="es-CO" w:eastAsia="es-CO"/>
            </w:rPr>
          </w:pPr>
          <w:hyperlink w:anchor="_Toc70188398" w:history="1">
            <w:r w:rsidR="007B32C6" w:rsidRPr="00572ED0">
              <w:rPr>
                <w:rStyle w:val="Hipervnculo"/>
                <w:b/>
              </w:rPr>
              <w:t>8.3. Etapa de Desarrollo</w:t>
            </w:r>
            <w:r w:rsidR="007B32C6">
              <w:rPr>
                <w:webHidden/>
              </w:rPr>
              <w:tab/>
            </w:r>
            <w:r w:rsidR="001D1C41">
              <w:rPr>
                <w:webHidden/>
              </w:rPr>
              <w:t>……………………………………………………………………………..</w:t>
            </w:r>
            <w:r w:rsidR="007B32C6">
              <w:rPr>
                <w:webHidden/>
              </w:rPr>
              <w:fldChar w:fldCharType="begin"/>
            </w:r>
            <w:r w:rsidR="007B32C6">
              <w:rPr>
                <w:webHidden/>
              </w:rPr>
              <w:instrText xml:space="preserve"> PAGEREF _Toc70188398 \h </w:instrText>
            </w:r>
            <w:r w:rsidR="007B32C6">
              <w:rPr>
                <w:webHidden/>
              </w:rPr>
            </w:r>
            <w:r w:rsidR="007B32C6">
              <w:rPr>
                <w:webHidden/>
              </w:rPr>
              <w:fldChar w:fldCharType="separate"/>
            </w:r>
            <w:r w:rsidR="00B017E2">
              <w:rPr>
                <w:webHidden/>
              </w:rPr>
              <w:t>83</w:t>
            </w:r>
            <w:r w:rsidR="007B32C6">
              <w:rPr>
                <w:webHidden/>
              </w:rPr>
              <w:fldChar w:fldCharType="end"/>
            </w:r>
          </w:hyperlink>
        </w:p>
        <w:p w14:paraId="2DB0800B" w14:textId="540A83A2" w:rsidR="007B32C6" w:rsidRDefault="000C233E">
          <w:pPr>
            <w:pStyle w:val="TDC2"/>
            <w:rPr>
              <w:rFonts w:asciiTheme="minorHAnsi" w:hAnsiTheme="minorHAnsi" w:cstheme="minorBidi"/>
              <w:lang w:val="es-CO" w:eastAsia="es-CO"/>
            </w:rPr>
          </w:pPr>
          <w:hyperlink w:anchor="_Toc70188399" w:history="1">
            <w:r w:rsidR="007B32C6" w:rsidRPr="00572ED0">
              <w:rPr>
                <w:rStyle w:val="Hipervnculo"/>
                <w:b/>
              </w:rPr>
              <w:t>8.4. Etapa de Despliegue</w:t>
            </w:r>
            <w:r w:rsidR="007B32C6">
              <w:rPr>
                <w:webHidden/>
              </w:rPr>
              <w:tab/>
            </w:r>
            <w:r w:rsidR="001D1C41">
              <w:rPr>
                <w:webHidden/>
              </w:rPr>
              <w:t>……………………………………………………………………………</w:t>
            </w:r>
            <w:r w:rsidR="007B32C6">
              <w:rPr>
                <w:webHidden/>
              </w:rPr>
              <w:fldChar w:fldCharType="begin"/>
            </w:r>
            <w:r w:rsidR="007B32C6">
              <w:rPr>
                <w:webHidden/>
              </w:rPr>
              <w:instrText xml:space="preserve"> PAGEREF _Toc70188399 \h </w:instrText>
            </w:r>
            <w:r w:rsidR="007B32C6">
              <w:rPr>
                <w:webHidden/>
              </w:rPr>
            </w:r>
            <w:r w:rsidR="007B32C6">
              <w:rPr>
                <w:webHidden/>
              </w:rPr>
              <w:fldChar w:fldCharType="separate"/>
            </w:r>
            <w:r w:rsidR="00B017E2">
              <w:rPr>
                <w:webHidden/>
              </w:rPr>
              <w:t>100</w:t>
            </w:r>
            <w:r w:rsidR="007B32C6">
              <w:rPr>
                <w:webHidden/>
              </w:rPr>
              <w:fldChar w:fldCharType="end"/>
            </w:r>
          </w:hyperlink>
        </w:p>
        <w:p w14:paraId="672D023B" w14:textId="75BADA36" w:rsidR="007B32C6" w:rsidRDefault="000C233E">
          <w:pPr>
            <w:pStyle w:val="TDC2"/>
            <w:rPr>
              <w:rFonts w:asciiTheme="minorHAnsi" w:hAnsiTheme="minorHAnsi" w:cstheme="minorBidi"/>
              <w:lang w:val="es-CO" w:eastAsia="es-CO"/>
            </w:rPr>
          </w:pPr>
          <w:hyperlink w:anchor="_Toc70188400" w:history="1">
            <w:r w:rsidR="007B32C6" w:rsidRPr="00572ED0">
              <w:rPr>
                <w:rStyle w:val="Hipervnculo"/>
                <w:b/>
                <w:bCs/>
              </w:rPr>
              <w:t>8.5. Costo del Proyecto</w:t>
            </w:r>
            <w:r w:rsidR="007B32C6">
              <w:rPr>
                <w:webHidden/>
              </w:rPr>
              <w:tab/>
            </w:r>
            <w:r w:rsidR="001D1C41">
              <w:rPr>
                <w:webHidden/>
              </w:rPr>
              <w:t>……………………………………………………………………………...</w:t>
            </w:r>
            <w:r w:rsidR="007B32C6">
              <w:rPr>
                <w:webHidden/>
              </w:rPr>
              <w:fldChar w:fldCharType="begin"/>
            </w:r>
            <w:r w:rsidR="007B32C6">
              <w:rPr>
                <w:webHidden/>
              </w:rPr>
              <w:instrText xml:space="preserve"> PAGEREF _Toc70188400 \h </w:instrText>
            </w:r>
            <w:r w:rsidR="007B32C6">
              <w:rPr>
                <w:webHidden/>
              </w:rPr>
            </w:r>
            <w:r w:rsidR="007B32C6">
              <w:rPr>
                <w:webHidden/>
              </w:rPr>
              <w:fldChar w:fldCharType="separate"/>
            </w:r>
            <w:r w:rsidR="00B017E2">
              <w:rPr>
                <w:webHidden/>
              </w:rPr>
              <w:t>101</w:t>
            </w:r>
            <w:r w:rsidR="007B32C6">
              <w:rPr>
                <w:webHidden/>
              </w:rPr>
              <w:fldChar w:fldCharType="end"/>
            </w:r>
          </w:hyperlink>
        </w:p>
        <w:p w14:paraId="44BB8247" w14:textId="1BEC8EC8" w:rsidR="007B32C6" w:rsidRDefault="000C233E">
          <w:pPr>
            <w:pStyle w:val="TDC1"/>
            <w:rPr>
              <w:rFonts w:cstheme="minorBidi"/>
              <w:noProof/>
              <w:lang w:val="es-CO" w:eastAsia="es-CO"/>
            </w:rPr>
          </w:pPr>
          <w:hyperlink w:anchor="_Toc70188401" w:history="1">
            <w:r w:rsidR="007B32C6" w:rsidRPr="00572ED0">
              <w:rPr>
                <w:rStyle w:val="Hipervnculo"/>
                <w:rFonts w:ascii="Times New Roman" w:hAnsi="Times New Roman"/>
                <w:b/>
                <w:noProof/>
              </w:rPr>
              <w:t>9.</w:t>
            </w:r>
            <w:r w:rsidR="007B32C6">
              <w:rPr>
                <w:rFonts w:cstheme="minorBidi"/>
                <w:noProof/>
                <w:lang w:val="es-CO" w:eastAsia="es-CO"/>
              </w:rPr>
              <w:tab/>
            </w:r>
            <w:r w:rsidR="007B32C6" w:rsidRPr="00572ED0">
              <w:rPr>
                <w:rStyle w:val="Hipervnculo"/>
                <w:rFonts w:ascii="Times New Roman" w:hAnsi="Times New Roman"/>
                <w:b/>
                <w:noProof/>
              </w:rPr>
              <w:t>TESTER</w:t>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_Toc70188401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102</w:t>
            </w:r>
            <w:r w:rsidR="007B32C6" w:rsidRPr="001D1C41">
              <w:rPr>
                <w:rFonts w:ascii="Times New Roman" w:hAnsi="Times New Roman"/>
                <w:noProof/>
                <w:webHidden/>
              </w:rPr>
              <w:fldChar w:fldCharType="end"/>
            </w:r>
          </w:hyperlink>
        </w:p>
        <w:p w14:paraId="6881A665" w14:textId="5269C6FF" w:rsidR="007B32C6" w:rsidRDefault="000C233E">
          <w:pPr>
            <w:pStyle w:val="TDC1"/>
            <w:rPr>
              <w:rFonts w:cstheme="minorBidi"/>
              <w:noProof/>
              <w:lang w:val="es-CO" w:eastAsia="es-CO"/>
            </w:rPr>
          </w:pPr>
          <w:hyperlink w:anchor="_Toc70188402" w:history="1">
            <w:r w:rsidR="007B32C6" w:rsidRPr="00572ED0">
              <w:rPr>
                <w:rStyle w:val="Hipervnculo"/>
                <w:rFonts w:ascii="Times New Roman" w:hAnsi="Times New Roman"/>
                <w:b/>
                <w:noProof/>
              </w:rPr>
              <w:t>CAPITULO IV</w:t>
            </w:r>
            <w:r w:rsidR="007B32C6">
              <w:rPr>
                <w:noProof/>
                <w:webHidden/>
              </w:rPr>
              <w:tab/>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_Toc70188402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107</w:t>
            </w:r>
            <w:r w:rsidR="007B32C6" w:rsidRPr="001D1C41">
              <w:rPr>
                <w:rFonts w:ascii="Times New Roman" w:hAnsi="Times New Roman"/>
                <w:noProof/>
                <w:webHidden/>
              </w:rPr>
              <w:fldChar w:fldCharType="end"/>
            </w:r>
          </w:hyperlink>
        </w:p>
        <w:p w14:paraId="50D97145" w14:textId="19E9E19A" w:rsidR="007B32C6" w:rsidRDefault="000C233E">
          <w:pPr>
            <w:pStyle w:val="TDC1"/>
            <w:rPr>
              <w:rFonts w:cstheme="minorBidi"/>
              <w:noProof/>
              <w:lang w:val="es-CO" w:eastAsia="es-CO"/>
            </w:rPr>
          </w:pPr>
          <w:hyperlink w:anchor="_Toc70188403" w:history="1">
            <w:r w:rsidR="007B32C6" w:rsidRPr="00572ED0">
              <w:rPr>
                <w:rStyle w:val="Hipervnculo"/>
                <w:rFonts w:ascii="Times New Roman" w:hAnsi="Times New Roman"/>
                <w:b/>
                <w:noProof/>
              </w:rPr>
              <w:t>10.</w:t>
            </w:r>
            <w:r w:rsidR="007B32C6">
              <w:rPr>
                <w:rFonts w:cstheme="minorBidi"/>
                <w:noProof/>
                <w:lang w:val="es-CO" w:eastAsia="es-CO"/>
              </w:rPr>
              <w:tab/>
            </w:r>
            <w:r w:rsidR="007B32C6" w:rsidRPr="00572ED0">
              <w:rPr>
                <w:rStyle w:val="Hipervnculo"/>
                <w:rFonts w:ascii="Times New Roman" w:hAnsi="Times New Roman"/>
                <w:b/>
                <w:noProof/>
              </w:rPr>
              <w:t>CONCLUSIONES</w:t>
            </w:r>
            <w:r w:rsidR="007B32C6">
              <w:rPr>
                <w:noProof/>
                <w:webHidden/>
              </w:rPr>
              <w:tab/>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_Toc70188403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107</w:t>
            </w:r>
            <w:r w:rsidR="007B32C6" w:rsidRPr="001D1C41">
              <w:rPr>
                <w:rFonts w:ascii="Times New Roman" w:hAnsi="Times New Roman"/>
                <w:noProof/>
                <w:webHidden/>
              </w:rPr>
              <w:fldChar w:fldCharType="end"/>
            </w:r>
          </w:hyperlink>
        </w:p>
        <w:p w14:paraId="40DB3238" w14:textId="2DAC23A2" w:rsidR="007B32C6" w:rsidRDefault="000C233E">
          <w:pPr>
            <w:pStyle w:val="TDC1"/>
            <w:rPr>
              <w:rFonts w:cstheme="minorBidi"/>
              <w:noProof/>
              <w:lang w:val="es-CO" w:eastAsia="es-CO"/>
            </w:rPr>
          </w:pPr>
          <w:hyperlink w:anchor="_Toc70188404" w:history="1">
            <w:r w:rsidR="007B32C6" w:rsidRPr="00572ED0">
              <w:rPr>
                <w:rStyle w:val="Hipervnculo"/>
                <w:rFonts w:ascii="Times New Roman" w:hAnsi="Times New Roman"/>
                <w:b/>
                <w:noProof/>
              </w:rPr>
              <w:t>11.</w:t>
            </w:r>
            <w:r w:rsidR="007B32C6">
              <w:rPr>
                <w:rFonts w:cstheme="minorBidi"/>
                <w:noProof/>
                <w:lang w:val="es-CO" w:eastAsia="es-CO"/>
              </w:rPr>
              <w:tab/>
            </w:r>
            <w:r w:rsidR="007B32C6" w:rsidRPr="00572ED0">
              <w:rPr>
                <w:rStyle w:val="Hipervnculo"/>
                <w:rFonts w:ascii="Times New Roman" w:hAnsi="Times New Roman"/>
                <w:b/>
                <w:noProof/>
              </w:rPr>
              <w:t>RECOMENDACIONES</w:t>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_Toc70188404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108</w:t>
            </w:r>
            <w:r w:rsidR="007B32C6" w:rsidRPr="001D1C41">
              <w:rPr>
                <w:rFonts w:ascii="Times New Roman" w:hAnsi="Times New Roman"/>
                <w:noProof/>
                <w:webHidden/>
              </w:rPr>
              <w:fldChar w:fldCharType="end"/>
            </w:r>
          </w:hyperlink>
        </w:p>
        <w:p w14:paraId="34225321" w14:textId="09BB8EF8" w:rsidR="007B32C6" w:rsidRDefault="000C233E">
          <w:pPr>
            <w:pStyle w:val="TDC1"/>
            <w:rPr>
              <w:rFonts w:cstheme="minorBidi"/>
              <w:noProof/>
              <w:lang w:val="es-CO" w:eastAsia="es-CO"/>
            </w:rPr>
          </w:pPr>
          <w:hyperlink w:anchor="_Toc70188405" w:history="1">
            <w:r w:rsidR="007B32C6" w:rsidRPr="00572ED0">
              <w:rPr>
                <w:rStyle w:val="Hipervnculo"/>
                <w:rFonts w:ascii="Times New Roman" w:hAnsi="Times New Roman"/>
                <w:b/>
                <w:noProof/>
              </w:rPr>
              <w:t>12.</w:t>
            </w:r>
            <w:r w:rsidR="007B32C6">
              <w:rPr>
                <w:rFonts w:cstheme="minorBidi"/>
                <w:noProof/>
                <w:lang w:val="es-CO" w:eastAsia="es-CO"/>
              </w:rPr>
              <w:tab/>
            </w:r>
            <w:r w:rsidR="007B32C6" w:rsidRPr="00572ED0">
              <w:rPr>
                <w:rStyle w:val="Hipervnculo"/>
                <w:rFonts w:ascii="Times New Roman" w:hAnsi="Times New Roman"/>
                <w:b/>
                <w:noProof/>
              </w:rPr>
              <w:t>PROYECCIONE</w:t>
            </w:r>
            <w:r w:rsidR="001D1C41">
              <w:rPr>
                <w:rStyle w:val="Hipervnculo"/>
                <w:rFonts w:ascii="Times New Roman" w:hAnsi="Times New Roman"/>
                <w:b/>
                <w:noProof/>
                <w:u w:val="none"/>
              </w:rPr>
              <w:t>S</w:t>
            </w:r>
            <w:r w:rsidR="001D1C41">
              <w:rPr>
                <w:rStyle w:val="Hipervnculo"/>
                <w:rFonts w:ascii="Times New Roman" w:hAnsi="Times New Roman"/>
                <w:noProof/>
                <w:u w:val="none"/>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_Toc70188405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109</w:t>
            </w:r>
            <w:r w:rsidR="007B32C6" w:rsidRPr="001D1C41">
              <w:rPr>
                <w:rFonts w:ascii="Times New Roman" w:hAnsi="Times New Roman"/>
                <w:noProof/>
                <w:webHidden/>
              </w:rPr>
              <w:fldChar w:fldCharType="end"/>
            </w:r>
          </w:hyperlink>
        </w:p>
        <w:p w14:paraId="23DBE917" w14:textId="6F2F7057" w:rsidR="007B32C6" w:rsidRDefault="000C233E">
          <w:pPr>
            <w:pStyle w:val="TDC1"/>
            <w:rPr>
              <w:rFonts w:cstheme="minorBidi"/>
              <w:noProof/>
              <w:lang w:val="es-CO" w:eastAsia="es-CO"/>
            </w:rPr>
          </w:pPr>
          <w:hyperlink w:anchor="_Toc70188406" w:history="1">
            <w:r w:rsidR="007B32C6" w:rsidRPr="00572ED0">
              <w:rPr>
                <w:rStyle w:val="Hipervnculo"/>
                <w:rFonts w:ascii="Times New Roman" w:hAnsi="Times New Roman"/>
                <w:b/>
                <w:bCs/>
                <w:noProof/>
              </w:rPr>
              <w:t>REFERENCIAS BIBLIOGRAFICAS</w:t>
            </w:r>
            <w:r w:rsidR="007B32C6">
              <w:rPr>
                <w:noProof/>
                <w:webHidden/>
              </w:rPr>
              <w:tab/>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_Toc70188406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110</w:t>
            </w:r>
            <w:r w:rsidR="007B32C6" w:rsidRPr="001D1C41">
              <w:rPr>
                <w:rFonts w:ascii="Times New Roman" w:hAnsi="Times New Roman"/>
                <w:noProof/>
                <w:webHidden/>
              </w:rPr>
              <w:fldChar w:fldCharType="end"/>
            </w:r>
          </w:hyperlink>
        </w:p>
        <w:p w14:paraId="063549DA" w14:textId="549AA9DD" w:rsidR="00462CA1" w:rsidRPr="00C11C61" w:rsidRDefault="00462CA1">
          <w:pPr>
            <w:rPr>
              <w:rFonts w:ascii="Times New Roman" w:hAnsi="Times New Roman" w:cs="Times New Roman"/>
            </w:rPr>
          </w:pPr>
          <w:r w:rsidRPr="00C11C61">
            <w:rPr>
              <w:rFonts w:ascii="Times New Roman" w:hAnsi="Times New Roman" w:cs="Times New Roman"/>
              <w:b/>
              <w:bCs/>
              <w:lang w:val="es-ES"/>
            </w:rPr>
            <w:fldChar w:fldCharType="end"/>
          </w:r>
        </w:p>
      </w:sdtContent>
    </w:sdt>
    <w:p w14:paraId="455EE026"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63C9F53C"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55D1DA0F"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6EA7546D"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245ED7C7"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6588C2A2"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4A9FBCC8"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6D1A2F20" w14:textId="77777777" w:rsidR="00EE0A82" w:rsidRDefault="00EE0A82" w:rsidP="00483BB6">
      <w:pPr>
        <w:spacing w:line="360" w:lineRule="auto"/>
        <w:ind w:firstLine="708"/>
        <w:jc w:val="both"/>
        <w:rPr>
          <w:rFonts w:ascii="Times New Roman" w:hAnsi="Times New Roman" w:cs="Times New Roman"/>
          <w:sz w:val="24"/>
          <w:szCs w:val="24"/>
          <w:lang w:val="es-ES_tradnl"/>
        </w:rPr>
      </w:pPr>
    </w:p>
    <w:p w14:paraId="208EE31A"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24AB1551" w14:textId="77777777" w:rsidR="00EE0A82" w:rsidRDefault="00EE0A82" w:rsidP="00483BB6">
      <w:pPr>
        <w:pStyle w:val="Ttulo1"/>
        <w:spacing w:after="480"/>
        <w:jc w:val="center"/>
        <w:rPr>
          <w:rFonts w:ascii="Times New Roman" w:hAnsi="Times New Roman" w:cs="Times New Roman"/>
          <w:b/>
          <w:bCs/>
          <w:color w:val="000000" w:themeColor="text1"/>
          <w:sz w:val="28"/>
          <w:szCs w:val="28"/>
        </w:rPr>
      </w:pPr>
      <w:bookmarkStart w:id="6" w:name="_Toc70188358"/>
      <w:bookmarkStart w:id="7" w:name="_Toc66493364"/>
      <w:r>
        <w:rPr>
          <w:rFonts w:ascii="Times New Roman" w:hAnsi="Times New Roman" w:cs="Times New Roman"/>
          <w:b/>
          <w:bCs/>
          <w:color w:val="000000" w:themeColor="text1"/>
          <w:sz w:val="28"/>
          <w:szCs w:val="28"/>
        </w:rPr>
        <w:lastRenderedPageBreak/>
        <w:t>LISTA DE FIGURAS</w:t>
      </w:r>
      <w:bookmarkEnd w:id="6"/>
    </w:p>
    <w:p w14:paraId="23D94F53" w14:textId="3D655A69" w:rsidR="00B017E2" w:rsidRDefault="00EE0A82">
      <w:pPr>
        <w:pStyle w:val="Tabladeilustraciones"/>
        <w:tabs>
          <w:tab w:val="right" w:leader="dot" w:pos="9394"/>
        </w:tabs>
        <w:rPr>
          <w:rFonts w:eastAsiaTheme="minorEastAsia"/>
          <w:noProof/>
          <w:lang w:eastAsia="es-CO"/>
        </w:rPr>
      </w:pPr>
      <w:r>
        <w:fldChar w:fldCharType="begin"/>
      </w:r>
      <w:r>
        <w:instrText xml:space="preserve"> TOC \h \z \c "Figura" </w:instrText>
      </w:r>
      <w:r>
        <w:fldChar w:fldCharType="separate"/>
      </w:r>
      <w:hyperlink w:anchor="_Toc70193574" w:history="1">
        <w:r w:rsidR="00B017E2" w:rsidRPr="00B064D4">
          <w:rPr>
            <w:rStyle w:val="Hipervnculo"/>
            <w:noProof/>
          </w:rPr>
          <w:t>Figura 1. Adaptación de la Metodología UWE, propuesta por el proyecto</w:t>
        </w:r>
        <w:r w:rsidR="00B017E2">
          <w:rPr>
            <w:noProof/>
            <w:webHidden/>
          </w:rPr>
          <w:tab/>
        </w:r>
        <w:r w:rsidR="00B017E2">
          <w:rPr>
            <w:noProof/>
            <w:webHidden/>
          </w:rPr>
          <w:fldChar w:fldCharType="begin"/>
        </w:r>
        <w:r w:rsidR="00B017E2">
          <w:rPr>
            <w:noProof/>
            <w:webHidden/>
          </w:rPr>
          <w:instrText xml:space="preserve"> PAGEREF _Toc70193574 \h </w:instrText>
        </w:r>
        <w:r w:rsidR="00B017E2">
          <w:rPr>
            <w:noProof/>
            <w:webHidden/>
          </w:rPr>
        </w:r>
        <w:r w:rsidR="00B017E2">
          <w:rPr>
            <w:noProof/>
            <w:webHidden/>
          </w:rPr>
          <w:fldChar w:fldCharType="separate"/>
        </w:r>
        <w:r w:rsidR="00B017E2">
          <w:rPr>
            <w:noProof/>
            <w:webHidden/>
          </w:rPr>
          <w:t>50</w:t>
        </w:r>
        <w:r w:rsidR="00B017E2">
          <w:rPr>
            <w:noProof/>
            <w:webHidden/>
          </w:rPr>
          <w:fldChar w:fldCharType="end"/>
        </w:r>
      </w:hyperlink>
    </w:p>
    <w:p w14:paraId="62C4DD12" w14:textId="5AE26FE6" w:rsidR="00B017E2" w:rsidRDefault="000C233E">
      <w:pPr>
        <w:pStyle w:val="Tabladeilustraciones"/>
        <w:tabs>
          <w:tab w:val="right" w:leader="dot" w:pos="9394"/>
        </w:tabs>
        <w:rPr>
          <w:rFonts w:eastAsiaTheme="minorEastAsia"/>
          <w:noProof/>
          <w:lang w:eastAsia="es-CO"/>
        </w:rPr>
      </w:pPr>
      <w:hyperlink w:anchor="_Toc70193575" w:history="1">
        <w:r w:rsidR="00B017E2" w:rsidRPr="00B064D4">
          <w:rPr>
            <w:rStyle w:val="Hipervnculo"/>
            <w:noProof/>
          </w:rPr>
          <w:t>Figura 2. Matriz de Riesgo</w:t>
        </w:r>
        <w:r w:rsidR="00B017E2">
          <w:rPr>
            <w:noProof/>
            <w:webHidden/>
          </w:rPr>
          <w:tab/>
        </w:r>
        <w:r w:rsidR="00B017E2">
          <w:rPr>
            <w:noProof/>
            <w:webHidden/>
          </w:rPr>
          <w:fldChar w:fldCharType="begin"/>
        </w:r>
        <w:r w:rsidR="00B017E2">
          <w:rPr>
            <w:noProof/>
            <w:webHidden/>
          </w:rPr>
          <w:instrText xml:space="preserve"> PAGEREF _Toc70193575 \h </w:instrText>
        </w:r>
        <w:r w:rsidR="00B017E2">
          <w:rPr>
            <w:noProof/>
            <w:webHidden/>
          </w:rPr>
        </w:r>
        <w:r w:rsidR="00B017E2">
          <w:rPr>
            <w:noProof/>
            <w:webHidden/>
          </w:rPr>
          <w:fldChar w:fldCharType="separate"/>
        </w:r>
        <w:r w:rsidR="00B017E2">
          <w:rPr>
            <w:noProof/>
            <w:webHidden/>
          </w:rPr>
          <w:t>52</w:t>
        </w:r>
        <w:r w:rsidR="00B017E2">
          <w:rPr>
            <w:noProof/>
            <w:webHidden/>
          </w:rPr>
          <w:fldChar w:fldCharType="end"/>
        </w:r>
      </w:hyperlink>
    </w:p>
    <w:p w14:paraId="3561E50A" w14:textId="52C74E47" w:rsidR="00B017E2" w:rsidRDefault="000C233E">
      <w:pPr>
        <w:pStyle w:val="Tabladeilustraciones"/>
        <w:tabs>
          <w:tab w:val="right" w:leader="dot" w:pos="9394"/>
        </w:tabs>
        <w:rPr>
          <w:rFonts w:eastAsiaTheme="minorEastAsia"/>
          <w:noProof/>
          <w:lang w:eastAsia="es-CO"/>
        </w:rPr>
      </w:pPr>
      <w:hyperlink w:anchor="_Toc70193576" w:history="1">
        <w:r w:rsidR="00B017E2" w:rsidRPr="00B064D4">
          <w:rPr>
            <w:rStyle w:val="Hipervnculo"/>
            <w:noProof/>
          </w:rPr>
          <w:t>Figura 3. Modelo De Requisitos</w:t>
        </w:r>
        <w:r w:rsidR="00B017E2">
          <w:rPr>
            <w:noProof/>
            <w:webHidden/>
          </w:rPr>
          <w:tab/>
        </w:r>
        <w:r w:rsidR="00B017E2">
          <w:rPr>
            <w:noProof/>
            <w:webHidden/>
          </w:rPr>
          <w:fldChar w:fldCharType="begin"/>
        </w:r>
        <w:r w:rsidR="00B017E2">
          <w:rPr>
            <w:noProof/>
            <w:webHidden/>
          </w:rPr>
          <w:instrText xml:space="preserve"> PAGEREF _Toc70193576 \h </w:instrText>
        </w:r>
        <w:r w:rsidR="00B017E2">
          <w:rPr>
            <w:noProof/>
            <w:webHidden/>
          </w:rPr>
        </w:r>
        <w:r w:rsidR="00B017E2">
          <w:rPr>
            <w:noProof/>
            <w:webHidden/>
          </w:rPr>
          <w:fldChar w:fldCharType="separate"/>
        </w:r>
        <w:r w:rsidR="00B017E2">
          <w:rPr>
            <w:noProof/>
            <w:webHidden/>
          </w:rPr>
          <w:t>53</w:t>
        </w:r>
        <w:r w:rsidR="00B017E2">
          <w:rPr>
            <w:noProof/>
            <w:webHidden/>
          </w:rPr>
          <w:fldChar w:fldCharType="end"/>
        </w:r>
      </w:hyperlink>
    </w:p>
    <w:p w14:paraId="079C80E3" w14:textId="3181B5A0" w:rsidR="00B017E2" w:rsidRDefault="000C233E">
      <w:pPr>
        <w:pStyle w:val="Tabladeilustraciones"/>
        <w:tabs>
          <w:tab w:val="right" w:leader="dot" w:pos="9394"/>
        </w:tabs>
        <w:rPr>
          <w:rFonts w:eastAsiaTheme="minorEastAsia"/>
          <w:noProof/>
          <w:lang w:eastAsia="es-CO"/>
        </w:rPr>
      </w:pPr>
      <w:hyperlink w:anchor="_Toc70193577" w:history="1">
        <w:r w:rsidR="00B017E2" w:rsidRPr="00B064D4">
          <w:rPr>
            <w:rStyle w:val="Hipervnculo"/>
            <w:noProof/>
          </w:rPr>
          <w:t>Figura 4. Requisitos No Funcionales</w:t>
        </w:r>
        <w:r w:rsidR="00B017E2">
          <w:rPr>
            <w:noProof/>
            <w:webHidden/>
          </w:rPr>
          <w:tab/>
        </w:r>
        <w:r w:rsidR="00B017E2">
          <w:rPr>
            <w:noProof/>
            <w:webHidden/>
          </w:rPr>
          <w:fldChar w:fldCharType="begin"/>
        </w:r>
        <w:r w:rsidR="00B017E2">
          <w:rPr>
            <w:noProof/>
            <w:webHidden/>
          </w:rPr>
          <w:instrText xml:space="preserve"> PAGEREF _Toc70193577 \h </w:instrText>
        </w:r>
        <w:r w:rsidR="00B017E2">
          <w:rPr>
            <w:noProof/>
            <w:webHidden/>
          </w:rPr>
        </w:r>
        <w:r w:rsidR="00B017E2">
          <w:rPr>
            <w:noProof/>
            <w:webHidden/>
          </w:rPr>
          <w:fldChar w:fldCharType="separate"/>
        </w:r>
        <w:r w:rsidR="00B017E2">
          <w:rPr>
            <w:noProof/>
            <w:webHidden/>
          </w:rPr>
          <w:t>54</w:t>
        </w:r>
        <w:r w:rsidR="00B017E2">
          <w:rPr>
            <w:noProof/>
            <w:webHidden/>
          </w:rPr>
          <w:fldChar w:fldCharType="end"/>
        </w:r>
      </w:hyperlink>
    </w:p>
    <w:p w14:paraId="1A09262F" w14:textId="13637D78" w:rsidR="00B017E2" w:rsidRDefault="000C233E">
      <w:pPr>
        <w:pStyle w:val="Tabladeilustraciones"/>
        <w:tabs>
          <w:tab w:val="right" w:leader="dot" w:pos="9394"/>
        </w:tabs>
        <w:rPr>
          <w:rFonts w:eastAsiaTheme="minorEastAsia"/>
          <w:noProof/>
          <w:lang w:eastAsia="es-CO"/>
        </w:rPr>
      </w:pPr>
      <w:hyperlink w:anchor="_Toc70193578" w:history="1">
        <w:r w:rsidR="00B017E2" w:rsidRPr="00B064D4">
          <w:rPr>
            <w:rStyle w:val="Hipervnculo"/>
            <w:noProof/>
          </w:rPr>
          <w:t>Figura 5. Perfiles de Usuario</w:t>
        </w:r>
        <w:r w:rsidR="00B017E2">
          <w:rPr>
            <w:noProof/>
            <w:webHidden/>
          </w:rPr>
          <w:tab/>
        </w:r>
        <w:r w:rsidR="00B017E2">
          <w:rPr>
            <w:noProof/>
            <w:webHidden/>
          </w:rPr>
          <w:fldChar w:fldCharType="begin"/>
        </w:r>
        <w:r w:rsidR="00B017E2">
          <w:rPr>
            <w:noProof/>
            <w:webHidden/>
          </w:rPr>
          <w:instrText xml:space="preserve"> PAGEREF _Toc70193578 \h </w:instrText>
        </w:r>
        <w:r w:rsidR="00B017E2">
          <w:rPr>
            <w:noProof/>
            <w:webHidden/>
          </w:rPr>
        </w:r>
        <w:r w:rsidR="00B017E2">
          <w:rPr>
            <w:noProof/>
            <w:webHidden/>
          </w:rPr>
          <w:fldChar w:fldCharType="separate"/>
        </w:r>
        <w:r w:rsidR="00B017E2">
          <w:rPr>
            <w:noProof/>
            <w:webHidden/>
          </w:rPr>
          <w:t>55</w:t>
        </w:r>
        <w:r w:rsidR="00B017E2">
          <w:rPr>
            <w:noProof/>
            <w:webHidden/>
          </w:rPr>
          <w:fldChar w:fldCharType="end"/>
        </w:r>
      </w:hyperlink>
    </w:p>
    <w:p w14:paraId="6C0AA8DF" w14:textId="292BCEB6" w:rsidR="00B017E2" w:rsidRDefault="000C233E">
      <w:pPr>
        <w:pStyle w:val="Tabladeilustraciones"/>
        <w:tabs>
          <w:tab w:val="right" w:leader="dot" w:pos="9394"/>
        </w:tabs>
        <w:rPr>
          <w:rFonts w:eastAsiaTheme="minorEastAsia"/>
          <w:noProof/>
          <w:lang w:eastAsia="es-CO"/>
        </w:rPr>
      </w:pPr>
      <w:hyperlink w:anchor="_Toc70193579" w:history="1">
        <w:r w:rsidR="00B017E2" w:rsidRPr="00B064D4">
          <w:rPr>
            <w:rStyle w:val="Hipervnculo"/>
            <w:noProof/>
          </w:rPr>
          <w:t>Figura 6. Caso de Uso 1: Agendar Reuniones</w:t>
        </w:r>
        <w:r w:rsidR="00B017E2">
          <w:rPr>
            <w:noProof/>
            <w:webHidden/>
          </w:rPr>
          <w:tab/>
        </w:r>
        <w:r w:rsidR="00B017E2">
          <w:rPr>
            <w:noProof/>
            <w:webHidden/>
          </w:rPr>
          <w:fldChar w:fldCharType="begin"/>
        </w:r>
        <w:r w:rsidR="00B017E2">
          <w:rPr>
            <w:noProof/>
            <w:webHidden/>
          </w:rPr>
          <w:instrText xml:space="preserve"> PAGEREF _Toc70193579 \h </w:instrText>
        </w:r>
        <w:r w:rsidR="00B017E2">
          <w:rPr>
            <w:noProof/>
            <w:webHidden/>
          </w:rPr>
        </w:r>
        <w:r w:rsidR="00B017E2">
          <w:rPr>
            <w:noProof/>
            <w:webHidden/>
          </w:rPr>
          <w:fldChar w:fldCharType="separate"/>
        </w:r>
        <w:r w:rsidR="00B017E2">
          <w:rPr>
            <w:noProof/>
            <w:webHidden/>
          </w:rPr>
          <w:t>56</w:t>
        </w:r>
        <w:r w:rsidR="00B017E2">
          <w:rPr>
            <w:noProof/>
            <w:webHidden/>
          </w:rPr>
          <w:fldChar w:fldCharType="end"/>
        </w:r>
      </w:hyperlink>
    </w:p>
    <w:p w14:paraId="6FFD5E02" w14:textId="54E98D53" w:rsidR="00B017E2" w:rsidRDefault="000C233E">
      <w:pPr>
        <w:pStyle w:val="Tabladeilustraciones"/>
        <w:tabs>
          <w:tab w:val="right" w:leader="dot" w:pos="9394"/>
        </w:tabs>
        <w:rPr>
          <w:rFonts w:eastAsiaTheme="minorEastAsia"/>
          <w:noProof/>
          <w:lang w:eastAsia="es-CO"/>
        </w:rPr>
      </w:pPr>
      <w:hyperlink w:anchor="_Toc70193580" w:history="1">
        <w:r w:rsidR="00B017E2" w:rsidRPr="00B064D4">
          <w:rPr>
            <w:rStyle w:val="Hipervnculo"/>
            <w:noProof/>
          </w:rPr>
          <w:t>Figura 7. Caso de Uso 2: Añadir Lead</w:t>
        </w:r>
        <w:r w:rsidR="00B017E2">
          <w:rPr>
            <w:noProof/>
            <w:webHidden/>
          </w:rPr>
          <w:tab/>
        </w:r>
        <w:r w:rsidR="00B017E2">
          <w:rPr>
            <w:noProof/>
            <w:webHidden/>
          </w:rPr>
          <w:fldChar w:fldCharType="begin"/>
        </w:r>
        <w:r w:rsidR="00B017E2">
          <w:rPr>
            <w:noProof/>
            <w:webHidden/>
          </w:rPr>
          <w:instrText xml:space="preserve"> PAGEREF _Toc70193580 \h </w:instrText>
        </w:r>
        <w:r w:rsidR="00B017E2">
          <w:rPr>
            <w:noProof/>
            <w:webHidden/>
          </w:rPr>
        </w:r>
        <w:r w:rsidR="00B017E2">
          <w:rPr>
            <w:noProof/>
            <w:webHidden/>
          </w:rPr>
          <w:fldChar w:fldCharType="separate"/>
        </w:r>
        <w:r w:rsidR="00B017E2">
          <w:rPr>
            <w:noProof/>
            <w:webHidden/>
          </w:rPr>
          <w:t>57</w:t>
        </w:r>
        <w:r w:rsidR="00B017E2">
          <w:rPr>
            <w:noProof/>
            <w:webHidden/>
          </w:rPr>
          <w:fldChar w:fldCharType="end"/>
        </w:r>
      </w:hyperlink>
    </w:p>
    <w:p w14:paraId="660C5B40" w14:textId="4773219A" w:rsidR="00B017E2" w:rsidRDefault="000C233E">
      <w:pPr>
        <w:pStyle w:val="Tabladeilustraciones"/>
        <w:tabs>
          <w:tab w:val="right" w:leader="dot" w:pos="9394"/>
        </w:tabs>
        <w:rPr>
          <w:rFonts w:eastAsiaTheme="minorEastAsia"/>
          <w:noProof/>
          <w:lang w:eastAsia="es-CO"/>
        </w:rPr>
      </w:pPr>
      <w:hyperlink w:anchor="_Toc70193581" w:history="1">
        <w:r w:rsidR="00B017E2" w:rsidRPr="00B064D4">
          <w:rPr>
            <w:rStyle w:val="Hipervnculo"/>
            <w:noProof/>
          </w:rPr>
          <w:t>Figura 8. Caso de Uso 3: Añadir Propuestas</w:t>
        </w:r>
        <w:r w:rsidR="00B017E2">
          <w:rPr>
            <w:noProof/>
            <w:webHidden/>
          </w:rPr>
          <w:tab/>
        </w:r>
        <w:r w:rsidR="00B017E2">
          <w:rPr>
            <w:noProof/>
            <w:webHidden/>
          </w:rPr>
          <w:fldChar w:fldCharType="begin"/>
        </w:r>
        <w:r w:rsidR="00B017E2">
          <w:rPr>
            <w:noProof/>
            <w:webHidden/>
          </w:rPr>
          <w:instrText xml:space="preserve"> PAGEREF _Toc70193581 \h </w:instrText>
        </w:r>
        <w:r w:rsidR="00B017E2">
          <w:rPr>
            <w:noProof/>
            <w:webHidden/>
          </w:rPr>
        </w:r>
        <w:r w:rsidR="00B017E2">
          <w:rPr>
            <w:noProof/>
            <w:webHidden/>
          </w:rPr>
          <w:fldChar w:fldCharType="separate"/>
        </w:r>
        <w:r w:rsidR="00B017E2">
          <w:rPr>
            <w:noProof/>
            <w:webHidden/>
          </w:rPr>
          <w:t>58</w:t>
        </w:r>
        <w:r w:rsidR="00B017E2">
          <w:rPr>
            <w:noProof/>
            <w:webHidden/>
          </w:rPr>
          <w:fldChar w:fldCharType="end"/>
        </w:r>
      </w:hyperlink>
    </w:p>
    <w:p w14:paraId="03158F14" w14:textId="2CC4FD31" w:rsidR="00B017E2" w:rsidRDefault="000C233E">
      <w:pPr>
        <w:pStyle w:val="Tabladeilustraciones"/>
        <w:tabs>
          <w:tab w:val="right" w:leader="dot" w:pos="9394"/>
        </w:tabs>
        <w:rPr>
          <w:rFonts w:eastAsiaTheme="minorEastAsia"/>
          <w:noProof/>
          <w:lang w:eastAsia="es-CO"/>
        </w:rPr>
      </w:pPr>
      <w:hyperlink w:anchor="_Toc70193582" w:history="1">
        <w:r w:rsidR="00B017E2" w:rsidRPr="00B064D4">
          <w:rPr>
            <w:rStyle w:val="Hipervnculo"/>
            <w:noProof/>
          </w:rPr>
          <w:t>Figura 9.Caso de Uso 4:Listar Clientes</w:t>
        </w:r>
        <w:r w:rsidR="00B017E2">
          <w:rPr>
            <w:noProof/>
            <w:webHidden/>
          </w:rPr>
          <w:tab/>
        </w:r>
        <w:r w:rsidR="00B017E2">
          <w:rPr>
            <w:noProof/>
            <w:webHidden/>
          </w:rPr>
          <w:fldChar w:fldCharType="begin"/>
        </w:r>
        <w:r w:rsidR="00B017E2">
          <w:rPr>
            <w:noProof/>
            <w:webHidden/>
          </w:rPr>
          <w:instrText xml:space="preserve"> PAGEREF _Toc70193582 \h </w:instrText>
        </w:r>
        <w:r w:rsidR="00B017E2">
          <w:rPr>
            <w:noProof/>
            <w:webHidden/>
          </w:rPr>
        </w:r>
        <w:r w:rsidR="00B017E2">
          <w:rPr>
            <w:noProof/>
            <w:webHidden/>
          </w:rPr>
          <w:fldChar w:fldCharType="separate"/>
        </w:r>
        <w:r w:rsidR="00B017E2">
          <w:rPr>
            <w:noProof/>
            <w:webHidden/>
          </w:rPr>
          <w:t>59</w:t>
        </w:r>
        <w:r w:rsidR="00B017E2">
          <w:rPr>
            <w:noProof/>
            <w:webHidden/>
          </w:rPr>
          <w:fldChar w:fldCharType="end"/>
        </w:r>
      </w:hyperlink>
    </w:p>
    <w:p w14:paraId="6D1EAA29" w14:textId="69D1D443" w:rsidR="00B017E2" w:rsidRDefault="000C233E">
      <w:pPr>
        <w:pStyle w:val="Tabladeilustraciones"/>
        <w:tabs>
          <w:tab w:val="right" w:leader="dot" w:pos="9394"/>
        </w:tabs>
        <w:rPr>
          <w:rFonts w:eastAsiaTheme="minorEastAsia"/>
          <w:noProof/>
          <w:lang w:eastAsia="es-CO"/>
        </w:rPr>
      </w:pPr>
      <w:hyperlink w:anchor="_Toc70193583" w:history="1">
        <w:r w:rsidR="00B017E2" w:rsidRPr="00B064D4">
          <w:rPr>
            <w:rStyle w:val="Hipervnculo"/>
            <w:noProof/>
          </w:rPr>
          <w:t>Figura 10.Caso de Uso 5: Modificar Cliente</w:t>
        </w:r>
        <w:r w:rsidR="00B017E2">
          <w:rPr>
            <w:noProof/>
            <w:webHidden/>
          </w:rPr>
          <w:tab/>
        </w:r>
        <w:r w:rsidR="00B017E2">
          <w:rPr>
            <w:noProof/>
            <w:webHidden/>
          </w:rPr>
          <w:fldChar w:fldCharType="begin"/>
        </w:r>
        <w:r w:rsidR="00B017E2">
          <w:rPr>
            <w:noProof/>
            <w:webHidden/>
          </w:rPr>
          <w:instrText xml:space="preserve"> PAGEREF _Toc70193583 \h </w:instrText>
        </w:r>
        <w:r w:rsidR="00B017E2">
          <w:rPr>
            <w:noProof/>
            <w:webHidden/>
          </w:rPr>
        </w:r>
        <w:r w:rsidR="00B017E2">
          <w:rPr>
            <w:noProof/>
            <w:webHidden/>
          </w:rPr>
          <w:fldChar w:fldCharType="separate"/>
        </w:r>
        <w:r w:rsidR="00B017E2">
          <w:rPr>
            <w:noProof/>
            <w:webHidden/>
          </w:rPr>
          <w:t>60</w:t>
        </w:r>
        <w:r w:rsidR="00B017E2">
          <w:rPr>
            <w:noProof/>
            <w:webHidden/>
          </w:rPr>
          <w:fldChar w:fldCharType="end"/>
        </w:r>
      </w:hyperlink>
    </w:p>
    <w:p w14:paraId="4C72D411" w14:textId="309BCCAC" w:rsidR="00B017E2" w:rsidRDefault="000C233E">
      <w:pPr>
        <w:pStyle w:val="Tabladeilustraciones"/>
        <w:tabs>
          <w:tab w:val="right" w:leader="dot" w:pos="9394"/>
        </w:tabs>
        <w:rPr>
          <w:rFonts w:eastAsiaTheme="minorEastAsia"/>
          <w:noProof/>
          <w:lang w:eastAsia="es-CO"/>
        </w:rPr>
      </w:pPr>
      <w:hyperlink w:anchor="_Toc70193584" w:history="1">
        <w:r w:rsidR="00B017E2" w:rsidRPr="00B064D4">
          <w:rPr>
            <w:rStyle w:val="Hipervnculo"/>
            <w:noProof/>
          </w:rPr>
          <w:t>Figura 11.Caso de Uso 6: Reuniones Pendientes</w:t>
        </w:r>
        <w:r w:rsidR="00B017E2">
          <w:rPr>
            <w:noProof/>
            <w:webHidden/>
          </w:rPr>
          <w:tab/>
        </w:r>
        <w:r w:rsidR="00B017E2">
          <w:rPr>
            <w:noProof/>
            <w:webHidden/>
          </w:rPr>
          <w:fldChar w:fldCharType="begin"/>
        </w:r>
        <w:r w:rsidR="00B017E2">
          <w:rPr>
            <w:noProof/>
            <w:webHidden/>
          </w:rPr>
          <w:instrText xml:space="preserve"> PAGEREF _Toc70193584 \h </w:instrText>
        </w:r>
        <w:r w:rsidR="00B017E2">
          <w:rPr>
            <w:noProof/>
            <w:webHidden/>
          </w:rPr>
        </w:r>
        <w:r w:rsidR="00B017E2">
          <w:rPr>
            <w:noProof/>
            <w:webHidden/>
          </w:rPr>
          <w:fldChar w:fldCharType="separate"/>
        </w:r>
        <w:r w:rsidR="00B017E2">
          <w:rPr>
            <w:noProof/>
            <w:webHidden/>
          </w:rPr>
          <w:t>61</w:t>
        </w:r>
        <w:r w:rsidR="00B017E2">
          <w:rPr>
            <w:noProof/>
            <w:webHidden/>
          </w:rPr>
          <w:fldChar w:fldCharType="end"/>
        </w:r>
      </w:hyperlink>
    </w:p>
    <w:p w14:paraId="6C3E739A" w14:textId="5818C8B6" w:rsidR="00B017E2" w:rsidRDefault="000C233E">
      <w:pPr>
        <w:pStyle w:val="Tabladeilustraciones"/>
        <w:tabs>
          <w:tab w:val="right" w:leader="dot" w:pos="9394"/>
        </w:tabs>
        <w:rPr>
          <w:rFonts w:eastAsiaTheme="minorEastAsia"/>
          <w:noProof/>
          <w:lang w:eastAsia="es-CO"/>
        </w:rPr>
      </w:pPr>
      <w:hyperlink r:id="rId8" w:anchor="_Toc70193585" w:history="1">
        <w:r w:rsidR="00B017E2" w:rsidRPr="00B064D4">
          <w:rPr>
            <w:rStyle w:val="Hipervnculo"/>
            <w:noProof/>
          </w:rPr>
          <w:t>Figura 12.Diagrama De Análisis 1: Agendar Reuniones</w:t>
        </w:r>
        <w:r w:rsidR="00B017E2">
          <w:rPr>
            <w:noProof/>
            <w:webHidden/>
          </w:rPr>
          <w:tab/>
        </w:r>
        <w:r w:rsidR="00B017E2">
          <w:rPr>
            <w:noProof/>
            <w:webHidden/>
          </w:rPr>
          <w:fldChar w:fldCharType="begin"/>
        </w:r>
        <w:r w:rsidR="00B017E2">
          <w:rPr>
            <w:noProof/>
            <w:webHidden/>
          </w:rPr>
          <w:instrText xml:space="preserve"> PAGEREF _Toc70193585 \h </w:instrText>
        </w:r>
        <w:r w:rsidR="00B017E2">
          <w:rPr>
            <w:noProof/>
            <w:webHidden/>
          </w:rPr>
        </w:r>
        <w:r w:rsidR="00B017E2">
          <w:rPr>
            <w:noProof/>
            <w:webHidden/>
          </w:rPr>
          <w:fldChar w:fldCharType="separate"/>
        </w:r>
        <w:r w:rsidR="00B017E2">
          <w:rPr>
            <w:noProof/>
            <w:webHidden/>
          </w:rPr>
          <w:t>63</w:t>
        </w:r>
        <w:r w:rsidR="00B017E2">
          <w:rPr>
            <w:noProof/>
            <w:webHidden/>
          </w:rPr>
          <w:fldChar w:fldCharType="end"/>
        </w:r>
      </w:hyperlink>
    </w:p>
    <w:p w14:paraId="32E5DC93" w14:textId="7D7FCB37" w:rsidR="00B017E2" w:rsidRDefault="000C233E">
      <w:pPr>
        <w:pStyle w:val="Tabladeilustraciones"/>
        <w:tabs>
          <w:tab w:val="right" w:leader="dot" w:pos="9394"/>
        </w:tabs>
        <w:rPr>
          <w:rFonts w:eastAsiaTheme="minorEastAsia"/>
          <w:noProof/>
          <w:lang w:eastAsia="es-CO"/>
        </w:rPr>
      </w:pPr>
      <w:hyperlink w:anchor="_Toc70193586" w:history="1">
        <w:r w:rsidR="00B017E2" w:rsidRPr="00B064D4">
          <w:rPr>
            <w:rStyle w:val="Hipervnculo"/>
            <w:noProof/>
          </w:rPr>
          <w:t>Figura 13.Diagrama De Análisis 2: Añadir Propuestas</w:t>
        </w:r>
        <w:r w:rsidR="00B017E2">
          <w:rPr>
            <w:noProof/>
            <w:webHidden/>
          </w:rPr>
          <w:tab/>
        </w:r>
        <w:r w:rsidR="00B017E2">
          <w:rPr>
            <w:noProof/>
            <w:webHidden/>
          </w:rPr>
          <w:fldChar w:fldCharType="begin"/>
        </w:r>
        <w:r w:rsidR="00B017E2">
          <w:rPr>
            <w:noProof/>
            <w:webHidden/>
          </w:rPr>
          <w:instrText xml:space="preserve"> PAGEREF _Toc70193586 \h </w:instrText>
        </w:r>
        <w:r w:rsidR="00B017E2">
          <w:rPr>
            <w:noProof/>
            <w:webHidden/>
          </w:rPr>
        </w:r>
        <w:r w:rsidR="00B017E2">
          <w:rPr>
            <w:noProof/>
            <w:webHidden/>
          </w:rPr>
          <w:fldChar w:fldCharType="separate"/>
        </w:r>
        <w:r w:rsidR="00B017E2">
          <w:rPr>
            <w:noProof/>
            <w:webHidden/>
          </w:rPr>
          <w:t>63</w:t>
        </w:r>
        <w:r w:rsidR="00B017E2">
          <w:rPr>
            <w:noProof/>
            <w:webHidden/>
          </w:rPr>
          <w:fldChar w:fldCharType="end"/>
        </w:r>
      </w:hyperlink>
    </w:p>
    <w:p w14:paraId="374BB02C" w14:textId="2DEEA315" w:rsidR="00B017E2" w:rsidRDefault="000C233E">
      <w:pPr>
        <w:pStyle w:val="Tabladeilustraciones"/>
        <w:tabs>
          <w:tab w:val="right" w:leader="dot" w:pos="9394"/>
        </w:tabs>
        <w:rPr>
          <w:rFonts w:eastAsiaTheme="minorEastAsia"/>
          <w:noProof/>
          <w:lang w:eastAsia="es-CO"/>
        </w:rPr>
      </w:pPr>
      <w:hyperlink r:id="rId9" w:anchor="_Toc70193587" w:history="1">
        <w:r w:rsidR="00B017E2" w:rsidRPr="00B064D4">
          <w:rPr>
            <w:rStyle w:val="Hipervnculo"/>
            <w:noProof/>
          </w:rPr>
          <w:t>Figura 14.Diagrama De Análisis 3: Añadir Lead o Contacto</w:t>
        </w:r>
        <w:r w:rsidR="00B017E2">
          <w:rPr>
            <w:noProof/>
            <w:webHidden/>
          </w:rPr>
          <w:tab/>
        </w:r>
        <w:r w:rsidR="00B017E2">
          <w:rPr>
            <w:noProof/>
            <w:webHidden/>
          </w:rPr>
          <w:fldChar w:fldCharType="begin"/>
        </w:r>
        <w:r w:rsidR="00B017E2">
          <w:rPr>
            <w:noProof/>
            <w:webHidden/>
          </w:rPr>
          <w:instrText xml:space="preserve"> PAGEREF _Toc70193587 \h </w:instrText>
        </w:r>
        <w:r w:rsidR="00B017E2">
          <w:rPr>
            <w:noProof/>
            <w:webHidden/>
          </w:rPr>
        </w:r>
        <w:r w:rsidR="00B017E2">
          <w:rPr>
            <w:noProof/>
            <w:webHidden/>
          </w:rPr>
          <w:fldChar w:fldCharType="separate"/>
        </w:r>
        <w:r w:rsidR="00B017E2">
          <w:rPr>
            <w:noProof/>
            <w:webHidden/>
          </w:rPr>
          <w:t>64</w:t>
        </w:r>
        <w:r w:rsidR="00B017E2">
          <w:rPr>
            <w:noProof/>
            <w:webHidden/>
          </w:rPr>
          <w:fldChar w:fldCharType="end"/>
        </w:r>
      </w:hyperlink>
    </w:p>
    <w:p w14:paraId="6DB2475F" w14:textId="42ECB7B0" w:rsidR="00B017E2" w:rsidRDefault="000C233E">
      <w:pPr>
        <w:pStyle w:val="Tabladeilustraciones"/>
        <w:tabs>
          <w:tab w:val="right" w:leader="dot" w:pos="9394"/>
        </w:tabs>
        <w:rPr>
          <w:rFonts w:eastAsiaTheme="minorEastAsia"/>
          <w:noProof/>
          <w:lang w:eastAsia="es-CO"/>
        </w:rPr>
      </w:pPr>
      <w:hyperlink w:anchor="_Toc70193588" w:history="1">
        <w:r w:rsidR="00B017E2" w:rsidRPr="00B064D4">
          <w:rPr>
            <w:rStyle w:val="Hipervnculo"/>
            <w:noProof/>
          </w:rPr>
          <w:t>Figura 15.Diagrama De Análisis 4:Listar Clientes</w:t>
        </w:r>
        <w:r w:rsidR="00B017E2">
          <w:rPr>
            <w:noProof/>
            <w:webHidden/>
          </w:rPr>
          <w:tab/>
        </w:r>
        <w:r w:rsidR="00B017E2">
          <w:rPr>
            <w:noProof/>
            <w:webHidden/>
          </w:rPr>
          <w:fldChar w:fldCharType="begin"/>
        </w:r>
        <w:r w:rsidR="00B017E2">
          <w:rPr>
            <w:noProof/>
            <w:webHidden/>
          </w:rPr>
          <w:instrText xml:space="preserve"> PAGEREF _Toc70193588 \h </w:instrText>
        </w:r>
        <w:r w:rsidR="00B017E2">
          <w:rPr>
            <w:noProof/>
            <w:webHidden/>
          </w:rPr>
        </w:r>
        <w:r w:rsidR="00B017E2">
          <w:rPr>
            <w:noProof/>
            <w:webHidden/>
          </w:rPr>
          <w:fldChar w:fldCharType="separate"/>
        </w:r>
        <w:r w:rsidR="00B017E2">
          <w:rPr>
            <w:noProof/>
            <w:webHidden/>
          </w:rPr>
          <w:t>64</w:t>
        </w:r>
        <w:r w:rsidR="00B017E2">
          <w:rPr>
            <w:noProof/>
            <w:webHidden/>
          </w:rPr>
          <w:fldChar w:fldCharType="end"/>
        </w:r>
      </w:hyperlink>
    </w:p>
    <w:p w14:paraId="6B68FAF9" w14:textId="7FC3B598" w:rsidR="00B017E2" w:rsidRDefault="000C233E">
      <w:pPr>
        <w:pStyle w:val="Tabladeilustraciones"/>
        <w:tabs>
          <w:tab w:val="right" w:leader="dot" w:pos="9394"/>
        </w:tabs>
        <w:rPr>
          <w:rFonts w:eastAsiaTheme="minorEastAsia"/>
          <w:noProof/>
          <w:lang w:eastAsia="es-CO"/>
        </w:rPr>
      </w:pPr>
      <w:hyperlink w:anchor="_Toc70193589" w:history="1">
        <w:r w:rsidR="00B017E2" w:rsidRPr="00B064D4">
          <w:rPr>
            <w:rStyle w:val="Hipervnculo"/>
            <w:noProof/>
          </w:rPr>
          <w:t>Figura 16.Diagrama De Análisis 5:Modificar Clientes</w:t>
        </w:r>
        <w:r w:rsidR="00B017E2">
          <w:rPr>
            <w:noProof/>
            <w:webHidden/>
          </w:rPr>
          <w:tab/>
        </w:r>
        <w:r w:rsidR="00B017E2">
          <w:rPr>
            <w:noProof/>
            <w:webHidden/>
          </w:rPr>
          <w:fldChar w:fldCharType="begin"/>
        </w:r>
        <w:r w:rsidR="00B017E2">
          <w:rPr>
            <w:noProof/>
            <w:webHidden/>
          </w:rPr>
          <w:instrText xml:space="preserve"> PAGEREF _Toc70193589 \h </w:instrText>
        </w:r>
        <w:r w:rsidR="00B017E2">
          <w:rPr>
            <w:noProof/>
            <w:webHidden/>
          </w:rPr>
        </w:r>
        <w:r w:rsidR="00B017E2">
          <w:rPr>
            <w:noProof/>
            <w:webHidden/>
          </w:rPr>
          <w:fldChar w:fldCharType="separate"/>
        </w:r>
        <w:r w:rsidR="00B017E2">
          <w:rPr>
            <w:noProof/>
            <w:webHidden/>
          </w:rPr>
          <w:t>65</w:t>
        </w:r>
        <w:r w:rsidR="00B017E2">
          <w:rPr>
            <w:noProof/>
            <w:webHidden/>
          </w:rPr>
          <w:fldChar w:fldCharType="end"/>
        </w:r>
      </w:hyperlink>
    </w:p>
    <w:p w14:paraId="35711F37" w14:textId="4635ECB8" w:rsidR="00B017E2" w:rsidRDefault="000C233E">
      <w:pPr>
        <w:pStyle w:val="Tabladeilustraciones"/>
        <w:tabs>
          <w:tab w:val="right" w:leader="dot" w:pos="9394"/>
        </w:tabs>
        <w:rPr>
          <w:rFonts w:eastAsiaTheme="minorEastAsia"/>
          <w:noProof/>
          <w:lang w:eastAsia="es-CO"/>
        </w:rPr>
      </w:pPr>
      <w:hyperlink w:anchor="_Toc70193590" w:history="1">
        <w:r w:rsidR="00B017E2" w:rsidRPr="00B064D4">
          <w:rPr>
            <w:rStyle w:val="Hipervnculo"/>
            <w:noProof/>
          </w:rPr>
          <w:t>Figura 17.Diagrama de Clases</w:t>
        </w:r>
        <w:r w:rsidR="00B017E2">
          <w:rPr>
            <w:noProof/>
            <w:webHidden/>
          </w:rPr>
          <w:tab/>
        </w:r>
        <w:r w:rsidR="00B017E2">
          <w:rPr>
            <w:noProof/>
            <w:webHidden/>
          </w:rPr>
          <w:fldChar w:fldCharType="begin"/>
        </w:r>
        <w:r w:rsidR="00B017E2">
          <w:rPr>
            <w:noProof/>
            <w:webHidden/>
          </w:rPr>
          <w:instrText xml:space="preserve"> PAGEREF _Toc70193590 \h </w:instrText>
        </w:r>
        <w:r w:rsidR="00B017E2">
          <w:rPr>
            <w:noProof/>
            <w:webHidden/>
          </w:rPr>
        </w:r>
        <w:r w:rsidR="00B017E2">
          <w:rPr>
            <w:noProof/>
            <w:webHidden/>
          </w:rPr>
          <w:fldChar w:fldCharType="separate"/>
        </w:r>
        <w:r w:rsidR="00B017E2">
          <w:rPr>
            <w:noProof/>
            <w:webHidden/>
          </w:rPr>
          <w:t>66</w:t>
        </w:r>
        <w:r w:rsidR="00B017E2">
          <w:rPr>
            <w:noProof/>
            <w:webHidden/>
          </w:rPr>
          <w:fldChar w:fldCharType="end"/>
        </w:r>
      </w:hyperlink>
    </w:p>
    <w:p w14:paraId="4FC74517" w14:textId="52052EDA" w:rsidR="00B017E2" w:rsidRDefault="000C233E">
      <w:pPr>
        <w:pStyle w:val="Tabladeilustraciones"/>
        <w:tabs>
          <w:tab w:val="right" w:leader="dot" w:pos="9394"/>
        </w:tabs>
        <w:rPr>
          <w:rFonts w:eastAsiaTheme="minorEastAsia"/>
          <w:noProof/>
          <w:lang w:eastAsia="es-CO"/>
        </w:rPr>
      </w:pPr>
      <w:hyperlink w:anchor="_Toc70193591" w:history="1">
        <w:r w:rsidR="00B017E2" w:rsidRPr="00B064D4">
          <w:rPr>
            <w:rStyle w:val="Hipervnculo"/>
            <w:noProof/>
          </w:rPr>
          <w:t>Figura 18. Modelo Físico De Base de Datos</w:t>
        </w:r>
        <w:r w:rsidR="00B017E2">
          <w:rPr>
            <w:noProof/>
            <w:webHidden/>
          </w:rPr>
          <w:tab/>
        </w:r>
        <w:r w:rsidR="00B017E2">
          <w:rPr>
            <w:noProof/>
            <w:webHidden/>
          </w:rPr>
          <w:fldChar w:fldCharType="begin"/>
        </w:r>
        <w:r w:rsidR="00B017E2">
          <w:rPr>
            <w:noProof/>
            <w:webHidden/>
          </w:rPr>
          <w:instrText xml:space="preserve"> PAGEREF _Toc70193591 \h </w:instrText>
        </w:r>
        <w:r w:rsidR="00B017E2">
          <w:rPr>
            <w:noProof/>
            <w:webHidden/>
          </w:rPr>
        </w:r>
        <w:r w:rsidR="00B017E2">
          <w:rPr>
            <w:noProof/>
            <w:webHidden/>
          </w:rPr>
          <w:fldChar w:fldCharType="separate"/>
        </w:r>
        <w:r w:rsidR="00B017E2">
          <w:rPr>
            <w:noProof/>
            <w:webHidden/>
          </w:rPr>
          <w:t>67</w:t>
        </w:r>
        <w:r w:rsidR="00B017E2">
          <w:rPr>
            <w:noProof/>
            <w:webHidden/>
          </w:rPr>
          <w:fldChar w:fldCharType="end"/>
        </w:r>
      </w:hyperlink>
    </w:p>
    <w:p w14:paraId="2AB26178" w14:textId="7A17D83D" w:rsidR="00B017E2" w:rsidRDefault="000C233E">
      <w:pPr>
        <w:pStyle w:val="Tabladeilustraciones"/>
        <w:tabs>
          <w:tab w:val="right" w:leader="dot" w:pos="9394"/>
        </w:tabs>
        <w:rPr>
          <w:rFonts w:eastAsiaTheme="minorEastAsia"/>
          <w:noProof/>
          <w:lang w:eastAsia="es-CO"/>
        </w:rPr>
      </w:pPr>
      <w:hyperlink w:anchor="_Toc70193592" w:history="1">
        <w:r w:rsidR="00B017E2" w:rsidRPr="00B064D4">
          <w:rPr>
            <w:rStyle w:val="Hipervnculo"/>
            <w:noProof/>
          </w:rPr>
          <w:t>Figura 19.Modelo De Contenidos</w:t>
        </w:r>
        <w:r w:rsidR="00B017E2">
          <w:rPr>
            <w:noProof/>
            <w:webHidden/>
          </w:rPr>
          <w:tab/>
        </w:r>
        <w:r w:rsidR="00B017E2">
          <w:rPr>
            <w:noProof/>
            <w:webHidden/>
          </w:rPr>
          <w:fldChar w:fldCharType="begin"/>
        </w:r>
        <w:r w:rsidR="00B017E2">
          <w:rPr>
            <w:noProof/>
            <w:webHidden/>
          </w:rPr>
          <w:instrText xml:space="preserve"> PAGEREF _Toc70193592 \h </w:instrText>
        </w:r>
        <w:r w:rsidR="00B017E2">
          <w:rPr>
            <w:noProof/>
            <w:webHidden/>
          </w:rPr>
        </w:r>
        <w:r w:rsidR="00B017E2">
          <w:rPr>
            <w:noProof/>
            <w:webHidden/>
          </w:rPr>
          <w:fldChar w:fldCharType="separate"/>
        </w:r>
        <w:r w:rsidR="00B017E2">
          <w:rPr>
            <w:noProof/>
            <w:webHidden/>
          </w:rPr>
          <w:t>68</w:t>
        </w:r>
        <w:r w:rsidR="00B017E2">
          <w:rPr>
            <w:noProof/>
            <w:webHidden/>
          </w:rPr>
          <w:fldChar w:fldCharType="end"/>
        </w:r>
      </w:hyperlink>
    </w:p>
    <w:p w14:paraId="1851F178" w14:textId="2E2C148E" w:rsidR="00B017E2" w:rsidRDefault="000C233E">
      <w:pPr>
        <w:pStyle w:val="Tabladeilustraciones"/>
        <w:tabs>
          <w:tab w:val="right" w:leader="dot" w:pos="9394"/>
        </w:tabs>
        <w:rPr>
          <w:rFonts w:eastAsiaTheme="minorEastAsia"/>
          <w:noProof/>
          <w:lang w:eastAsia="es-CO"/>
        </w:rPr>
      </w:pPr>
      <w:hyperlink w:anchor="_Toc70193593" w:history="1">
        <w:r w:rsidR="00B017E2" w:rsidRPr="00B064D4">
          <w:rPr>
            <w:rStyle w:val="Hipervnculo"/>
            <w:noProof/>
          </w:rPr>
          <w:t>Figura 20.Estructura del Sitio</w:t>
        </w:r>
        <w:r w:rsidR="00B017E2">
          <w:rPr>
            <w:noProof/>
            <w:webHidden/>
          </w:rPr>
          <w:tab/>
        </w:r>
        <w:r w:rsidR="00B017E2">
          <w:rPr>
            <w:noProof/>
            <w:webHidden/>
          </w:rPr>
          <w:fldChar w:fldCharType="begin"/>
        </w:r>
        <w:r w:rsidR="00B017E2">
          <w:rPr>
            <w:noProof/>
            <w:webHidden/>
          </w:rPr>
          <w:instrText xml:space="preserve"> PAGEREF _Toc70193593 \h </w:instrText>
        </w:r>
        <w:r w:rsidR="00B017E2">
          <w:rPr>
            <w:noProof/>
            <w:webHidden/>
          </w:rPr>
        </w:r>
        <w:r w:rsidR="00B017E2">
          <w:rPr>
            <w:noProof/>
            <w:webHidden/>
          </w:rPr>
          <w:fldChar w:fldCharType="separate"/>
        </w:r>
        <w:r w:rsidR="00B017E2">
          <w:rPr>
            <w:noProof/>
            <w:webHidden/>
          </w:rPr>
          <w:t>69</w:t>
        </w:r>
        <w:r w:rsidR="00B017E2">
          <w:rPr>
            <w:noProof/>
            <w:webHidden/>
          </w:rPr>
          <w:fldChar w:fldCharType="end"/>
        </w:r>
      </w:hyperlink>
    </w:p>
    <w:p w14:paraId="1AA936E7" w14:textId="1795D98B" w:rsidR="00B017E2" w:rsidRDefault="000C233E">
      <w:pPr>
        <w:pStyle w:val="Tabladeilustraciones"/>
        <w:tabs>
          <w:tab w:val="right" w:leader="dot" w:pos="9394"/>
        </w:tabs>
        <w:rPr>
          <w:rFonts w:eastAsiaTheme="minorEastAsia"/>
          <w:noProof/>
          <w:lang w:eastAsia="es-CO"/>
        </w:rPr>
      </w:pPr>
      <w:hyperlink w:anchor="_Toc70193594" w:history="1">
        <w:r w:rsidR="00B017E2" w:rsidRPr="00B064D4">
          <w:rPr>
            <w:rStyle w:val="Hipervnculo"/>
            <w:noProof/>
          </w:rPr>
          <w:t>Figura 21.Diagrama De Secuencia 1: Agendar Reuniones</w:t>
        </w:r>
        <w:r w:rsidR="00B017E2">
          <w:rPr>
            <w:noProof/>
            <w:webHidden/>
          </w:rPr>
          <w:tab/>
        </w:r>
        <w:r w:rsidR="00B017E2">
          <w:rPr>
            <w:noProof/>
            <w:webHidden/>
          </w:rPr>
          <w:fldChar w:fldCharType="begin"/>
        </w:r>
        <w:r w:rsidR="00B017E2">
          <w:rPr>
            <w:noProof/>
            <w:webHidden/>
          </w:rPr>
          <w:instrText xml:space="preserve"> PAGEREF _Toc70193594 \h </w:instrText>
        </w:r>
        <w:r w:rsidR="00B017E2">
          <w:rPr>
            <w:noProof/>
            <w:webHidden/>
          </w:rPr>
        </w:r>
        <w:r w:rsidR="00B017E2">
          <w:rPr>
            <w:noProof/>
            <w:webHidden/>
          </w:rPr>
          <w:fldChar w:fldCharType="separate"/>
        </w:r>
        <w:r w:rsidR="00B017E2">
          <w:rPr>
            <w:noProof/>
            <w:webHidden/>
          </w:rPr>
          <w:t>70</w:t>
        </w:r>
        <w:r w:rsidR="00B017E2">
          <w:rPr>
            <w:noProof/>
            <w:webHidden/>
          </w:rPr>
          <w:fldChar w:fldCharType="end"/>
        </w:r>
      </w:hyperlink>
    </w:p>
    <w:p w14:paraId="68ABF922" w14:textId="42C661ED" w:rsidR="00B017E2" w:rsidRDefault="000C233E">
      <w:pPr>
        <w:pStyle w:val="Tabladeilustraciones"/>
        <w:tabs>
          <w:tab w:val="right" w:leader="dot" w:pos="9394"/>
        </w:tabs>
        <w:rPr>
          <w:rFonts w:eastAsiaTheme="minorEastAsia"/>
          <w:noProof/>
          <w:lang w:eastAsia="es-CO"/>
        </w:rPr>
      </w:pPr>
      <w:hyperlink r:id="rId10" w:anchor="_Toc70193595" w:history="1">
        <w:r w:rsidR="00B017E2" w:rsidRPr="00B064D4">
          <w:rPr>
            <w:rStyle w:val="Hipervnculo"/>
            <w:noProof/>
          </w:rPr>
          <w:t>Figura 22.Diagrama De Secuencia 2:Añadir Propuestas</w:t>
        </w:r>
        <w:r w:rsidR="00B017E2">
          <w:rPr>
            <w:noProof/>
            <w:webHidden/>
          </w:rPr>
          <w:tab/>
        </w:r>
        <w:r w:rsidR="00B017E2">
          <w:rPr>
            <w:noProof/>
            <w:webHidden/>
          </w:rPr>
          <w:fldChar w:fldCharType="begin"/>
        </w:r>
        <w:r w:rsidR="00B017E2">
          <w:rPr>
            <w:noProof/>
            <w:webHidden/>
          </w:rPr>
          <w:instrText xml:space="preserve"> PAGEREF _Toc70193595 \h </w:instrText>
        </w:r>
        <w:r w:rsidR="00B017E2">
          <w:rPr>
            <w:noProof/>
            <w:webHidden/>
          </w:rPr>
        </w:r>
        <w:r w:rsidR="00B017E2">
          <w:rPr>
            <w:noProof/>
            <w:webHidden/>
          </w:rPr>
          <w:fldChar w:fldCharType="separate"/>
        </w:r>
        <w:r w:rsidR="00B017E2">
          <w:rPr>
            <w:noProof/>
            <w:webHidden/>
          </w:rPr>
          <w:t>71</w:t>
        </w:r>
        <w:r w:rsidR="00B017E2">
          <w:rPr>
            <w:noProof/>
            <w:webHidden/>
          </w:rPr>
          <w:fldChar w:fldCharType="end"/>
        </w:r>
      </w:hyperlink>
    </w:p>
    <w:p w14:paraId="2881768D" w14:textId="496D6CF1" w:rsidR="00B017E2" w:rsidRDefault="000C233E">
      <w:pPr>
        <w:pStyle w:val="Tabladeilustraciones"/>
        <w:tabs>
          <w:tab w:val="right" w:leader="dot" w:pos="9394"/>
        </w:tabs>
        <w:rPr>
          <w:rFonts w:eastAsiaTheme="minorEastAsia"/>
          <w:noProof/>
          <w:lang w:eastAsia="es-CO"/>
        </w:rPr>
      </w:pPr>
      <w:hyperlink w:anchor="_Toc70193596" w:history="1">
        <w:r w:rsidR="00B017E2" w:rsidRPr="00B064D4">
          <w:rPr>
            <w:rStyle w:val="Hipervnculo"/>
            <w:noProof/>
          </w:rPr>
          <w:t>Figura 23.Diagrama De Secuencia 3:Añadir Lead o Contacto</w:t>
        </w:r>
        <w:r w:rsidR="00B017E2">
          <w:rPr>
            <w:noProof/>
            <w:webHidden/>
          </w:rPr>
          <w:tab/>
        </w:r>
        <w:r w:rsidR="00B017E2">
          <w:rPr>
            <w:noProof/>
            <w:webHidden/>
          </w:rPr>
          <w:fldChar w:fldCharType="begin"/>
        </w:r>
        <w:r w:rsidR="00B017E2">
          <w:rPr>
            <w:noProof/>
            <w:webHidden/>
          </w:rPr>
          <w:instrText xml:space="preserve"> PAGEREF _Toc70193596 \h </w:instrText>
        </w:r>
        <w:r w:rsidR="00B017E2">
          <w:rPr>
            <w:noProof/>
            <w:webHidden/>
          </w:rPr>
        </w:r>
        <w:r w:rsidR="00B017E2">
          <w:rPr>
            <w:noProof/>
            <w:webHidden/>
          </w:rPr>
          <w:fldChar w:fldCharType="separate"/>
        </w:r>
        <w:r w:rsidR="00B017E2">
          <w:rPr>
            <w:noProof/>
            <w:webHidden/>
          </w:rPr>
          <w:t>72</w:t>
        </w:r>
        <w:r w:rsidR="00B017E2">
          <w:rPr>
            <w:noProof/>
            <w:webHidden/>
          </w:rPr>
          <w:fldChar w:fldCharType="end"/>
        </w:r>
      </w:hyperlink>
    </w:p>
    <w:p w14:paraId="09ADD9F7" w14:textId="63CBDDCD" w:rsidR="00B017E2" w:rsidRDefault="000C233E">
      <w:pPr>
        <w:pStyle w:val="Tabladeilustraciones"/>
        <w:tabs>
          <w:tab w:val="right" w:leader="dot" w:pos="9394"/>
        </w:tabs>
        <w:rPr>
          <w:rFonts w:eastAsiaTheme="minorEastAsia"/>
          <w:noProof/>
          <w:lang w:eastAsia="es-CO"/>
        </w:rPr>
      </w:pPr>
      <w:hyperlink w:anchor="_Toc70193597" w:history="1">
        <w:r w:rsidR="00B017E2" w:rsidRPr="00B064D4">
          <w:rPr>
            <w:rStyle w:val="Hipervnculo"/>
            <w:noProof/>
          </w:rPr>
          <w:t>Figura 24.Diagrama De Secuencia 4:Listar Cliente</w:t>
        </w:r>
        <w:r w:rsidR="00B017E2">
          <w:rPr>
            <w:noProof/>
            <w:webHidden/>
          </w:rPr>
          <w:tab/>
        </w:r>
        <w:r w:rsidR="00B017E2">
          <w:rPr>
            <w:noProof/>
            <w:webHidden/>
          </w:rPr>
          <w:fldChar w:fldCharType="begin"/>
        </w:r>
        <w:r w:rsidR="00B017E2">
          <w:rPr>
            <w:noProof/>
            <w:webHidden/>
          </w:rPr>
          <w:instrText xml:space="preserve"> PAGEREF _Toc70193597 \h </w:instrText>
        </w:r>
        <w:r w:rsidR="00B017E2">
          <w:rPr>
            <w:noProof/>
            <w:webHidden/>
          </w:rPr>
        </w:r>
        <w:r w:rsidR="00B017E2">
          <w:rPr>
            <w:noProof/>
            <w:webHidden/>
          </w:rPr>
          <w:fldChar w:fldCharType="separate"/>
        </w:r>
        <w:r w:rsidR="00B017E2">
          <w:rPr>
            <w:noProof/>
            <w:webHidden/>
          </w:rPr>
          <w:t>73</w:t>
        </w:r>
        <w:r w:rsidR="00B017E2">
          <w:rPr>
            <w:noProof/>
            <w:webHidden/>
          </w:rPr>
          <w:fldChar w:fldCharType="end"/>
        </w:r>
      </w:hyperlink>
    </w:p>
    <w:p w14:paraId="6D8F8AEE" w14:textId="76091D93" w:rsidR="00B017E2" w:rsidRDefault="000C233E">
      <w:pPr>
        <w:pStyle w:val="Tabladeilustraciones"/>
        <w:tabs>
          <w:tab w:val="right" w:leader="dot" w:pos="9394"/>
        </w:tabs>
        <w:rPr>
          <w:rFonts w:eastAsiaTheme="minorEastAsia"/>
          <w:noProof/>
          <w:lang w:eastAsia="es-CO"/>
        </w:rPr>
      </w:pPr>
      <w:hyperlink w:anchor="_Toc70193598" w:history="1">
        <w:r w:rsidR="00B017E2" w:rsidRPr="00B064D4">
          <w:rPr>
            <w:rStyle w:val="Hipervnculo"/>
            <w:noProof/>
          </w:rPr>
          <w:t>Figura 25.Diagrama De Secuencia 5:Modificar Cliente</w:t>
        </w:r>
        <w:r w:rsidR="00B017E2">
          <w:rPr>
            <w:noProof/>
            <w:webHidden/>
          </w:rPr>
          <w:tab/>
        </w:r>
        <w:r w:rsidR="00B017E2">
          <w:rPr>
            <w:noProof/>
            <w:webHidden/>
          </w:rPr>
          <w:fldChar w:fldCharType="begin"/>
        </w:r>
        <w:r w:rsidR="00B017E2">
          <w:rPr>
            <w:noProof/>
            <w:webHidden/>
          </w:rPr>
          <w:instrText xml:space="preserve"> PAGEREF _Toc70193598 \h </w:instrText>
        </w:r>
        <w:r w:rsidR="00B017E2">
          <w:rPr>
            <w:noProof/>
            <w:webHidden/>
          </w:rPr>
        </w:r>
        <w:r w:rsidR="00B017E2">
          <w:rPr>
            <w:noProof/>
            <w:webHidden/>
          </w:rPr>
          <w:fldChar w:fldCharType="separate"/>
        </w:r>
        <w:r w:rsidR="00B017E2">
          <w:rPr>
            <w:noProof/>
            <w:webHidden/>
          </w:rPr>
          <w:t>74</w:t>
        </w:r>
        <w:r w:rsidR="00B017E2">
          <w:rPr>
            <w:noProof/>
            <w:webHidden/>
          </w:rPr>
          <w:fldChar w:fldCharType="end"/>
        </w:r>
      </w:hyperlink>
    </w:p>
    <w:p w14:paraId="36D1C120" w14:textId="6C830D5F" w:rsidR="00B017E2" w:rsidRDefault="000C233E">
      <w:pPr>
        <w:pStyle w:val="Tabladeilustraciones"/>
        <w:tabs>
          <w:tab w:val="right" w:leader="dot" w:pos="9394"/>
        </w:tabs>
        <w:rPr>
          <w:rFonts w:eastAsiaTheme="minorEastAsia"/>
          <w:noProof/>
          <w:lang w:eastAsia="es-CO"/>
        </w:rPr>
      </w:pPr>
      <w:hyperlink w:anchor="_Toc70193599" w:history="1">
        <w:r w:rsidR="00B017E2" w:rsidRPr="00B064D4">
          <w:rPr>
            <w:rStyle w:val="Hipervnculo"/>
            <w:noProof/>
          </w:rPr>
          <w:t>Figura 26.Diagrama De Actividades 1:Agendar Reuniones</w:t>
        </w:r>
        <w:r w:rsidR="00B017E2">
          <w:rPr>
            <w:noProof/>
            <w:webHidden/>
          </w:rPr>
          <w:tab/>
        </w:r>
        <w:r w:rsidR="00B017E2">
          <w:rPr>
            <w:noProof/>
            <w:webHidden/>
          </w:rPr>
          <w:fldChar w:fldCharType="begin"/>
        </w:r>
        <w:r w:rsidR="00B017E2">
          <w:rPr>
            <w:noProof/>
            <w:webHidden/>
          </w:rPr>
          <w:instrText xml:space="preserve"> PAGEREF _Toc70193599 \h </w:instrText>
        </w:r>
        <w:r w:rsidR="00B017E2">
          <w:rPr>
            <w:noProof/>
            <w:webHidden/>
          </w:rPr>
        </w:r>
        <w:r w:rsidR="00B017E2">
          <w:rPr>
            <w:noProof/>
            <w:webHidden/>
          </w:rPr>
          <w:fldChar w:fldCharType="separate"/>
        </w:r>
        <w:r w:rsidR="00B017E2">
          <w:rPr>
            <w:noProof/>
            <w:webHidden/>
          </w:rPr>
          <w:t>75</w:t>
        </w:r>
        <w:r w:rsidR="00B017E2">
          <w:rPr>
            <w:noProof/>
            <w:webHidden/>
          </w:rPr>
          <w:fldChar w:fldCharType="end"/>
        </w:r>
      </w:hyperlink>
    </w:p>
    <w:p w14:paraId="27EABB6C" w14:textId="4E9DEA1E" w:rsidR="00B017E2" w:rsidRDefault="000C233E">
      <w:pPr>
        <w:pStyle w:val="Tabladeilustraciones"/>
        <w:tabs>
          <w:tab w:val="right" w:leader="dot" w:pos="9394"/>
        </w:tabs>
        <w:rPr>
          <w:rFonts w:eastAsiaTheme="minorEastAsia"/>
          <w:noProof/>
          <w:lang w:eastAsia="es-CO"/>
        </w:rPr>
      </w:pPr>
      <w:hyperlink w:anchor="_Toc70193600" w:history="1">
        <w:r w:rsidR="00B017E2" w:rsidRPr="00B064D4">
          <w:rPr>
            <w:rStyle w:val="Hipervnculo"/>
            <w:noProof/>
          </w:rPr>
          <w:t>Figura 27.Digrama de Actividades 2:Añadir Propuesta</w:t>
        </w:r>
        <w:r w:rsidR="00B017E2">
          <w:rPr>
            <w:noProof/>
            <w:webHidden/>
          </w:rPr>
          <w:tab/>
        </w:r>
        <w:r w:rsidR="00B017E2">
          <w:rPr>
            <w:noProof/>
            <w:webHidden/>
          </w:rPr>
          <w:fldChar w:fldCharType="begin"/>
        </w:r>
        <w:r w:rsidR="00B017E2">
          <w:rPr>
            <w:noProof/>
            <w:webHidden/>
          </w:rPr>
          <w:instrText xml:space="preserve"> PAGEREF _Toc70193600 \h </w:instrText>
        </w:r>
        <w:r w:rsidR="00B017E2">
          <w:rPr>
            <w:noProof/>
            <w:webHidden/>
          </w:rPr>
        </w:r>
        <w:r w:rsidR="00B017E2">
          <w:rPr>
            <w:noProof/>
            <w:webHidden/>
          </w:rPr>
          <w:fldChar w:fldCharType="separate"/>
        </w:r>
        <w:r w:rsidR="00B017E2">
          <w:rPr>
            <w:noProof/>
            <w:webHidden/>
          </w:rPr>
          <w:t>76</w:t>
        </w:r>
        <w:r w:rsidR="00B017E2">
          <w:rPr>
            <w:noProof/>
            <w:webHidden/>
          </w:rPr>
          <w:fldChar w:fldCharType="end"/>
        </w:r>
      </w:hyperlink>
    </w:p>
    <w:p w14:paraId="7324ED0E" w14:textId="5BDFBAC7" w:rsidR="00B017E2" w:rsidRDefault="000C233E">
      <w:pPr>
        <w:pStyle w:val="Tabladeilustraciones"/>
        <w:tabs>
          <w:tab w:val="right" w:leader="dot" w:pos="9394"/>
        </w:tabs>
        <w:rPr>
          <w:rFonts w:eastAsiaTheme="minorEastAsia"/>
          <w:noProof/>
          <w:lang w:eastAsia="es-CO"/>
        </w:rPr>
      </w:pPr>
      <w:hyperlink w:anchor="_Toc70193601" w:history="1">
        <w:r w:rsidR="00B017E2" w:rsidRPr="00B064D4">
          <w:rPr>
            <w:rStyle w:val="Hipervnculo"/>
            <w:noProof/>
          </w:rPr>
          <w:t>Figura 28.Diagrama De Actividades 3:Añadir Lead o Contacto</w:t>
        </w:r>
        <w:r w:rsidR="00B017E2">
          <w:rPr>
            <w:noProof/>
            <w:webHidden/>
          </w:rPr>
          <w:tab/>
        </w:r>
        <w:r w:rsidR="00B017E2">
          <w:rPr>
            <w:noProof/>
            <w:webHidden/>
          </w:rPr>
          <w:fldChar w:fldCharType="begin"/>
        </w:r>
        <w:r w:rsidR="00B017E2">
          <w:rPr>
            <w:noProof/>
            <w:webHidden/>
          </w:rPr>
          <w:instrText xml:space="preserve"> PAGEREF _Toc70193601 \h </w:instrText>
        </w:r>
        <w:r w:rsidR="00B017E2">
          <w:rPr>
            <w:noProof/>
            <w:webHidden/>
          </w:rPr>
        </w:r>
        <w:r w:rsidR="00B017E2">
          <w:rPr>
            <w:noProof/>
            <w:webHidden/>
          </w:rPr>
          <w:fldChar w:fldCharType="separate"/>
        </w:r>
        <w:r w:rsidR="00B017E2">
          <w:rPr>
            <w:noProof/>
            <w:webHidden/>
          </w:rPr>
          <w:t>77</w:t>
        </w:r>
        <w:r w:rsidR="00B017E2">
          <w:rPr>
            <w:noProof/>
            <w:webHidden/>
          </w:rPr>
          <w:fldChar w:fldCharType="end"/>
        </w:r>
      </w:hyperlink>
    </w:p>
    <w:p w14:paraId="6AA73595" w14:textId="01B479E2" w:rsidR="00B017E2" w:rsidRDefault="000C233E">
      <w:pPr>
        <w:pStyle w:val="Tabladeilustraciones"/>
        <w:tabs>
          <w:tab w:val="right" w:leader="dot" w:pos="9394"/>
        </w:tabs>
        <w:rPr>
          <w:rFonts w:eastAsiaTheme="minorEastAsia"/>
          <w:noProof/>
          <w:lang w:eastAsia="es-CO"/>
        </w:rPr>
      </w:pPr>
      <w:hyperlink w:anchor="_Toc70193602" w:history="1">
        <w:r w:rsidR="00B017E2" w:rsidRPr="00B064D4">
          <w:rPr>
            <w:rStyle w:val="Hipervnculo"/>
            <w:noProof/>
          </w:rPr>
          <w:t>Figura 29.Diagrama De Actividades 4: Listar Clientes</w:t>
        </w:r>
        <w:r w:rsidR="00B017E2">
          <w:rPr>
            <w:noProof/>
            <w:webHidden/>
          </w:rPr>
          <w:tab/>
        </w:r>
        <w:r w:rsidR="00B017E2">
          <w:rPr>
            <w:noProof/>
            <w:webHidden/>
          </w:rPr>
          <w:fldChar w:fldCharType="begin"/>
        </w:r>
        <w:r w:rsidR="00B017E2">
          <w:rPr>
            <w:noProof/>
            <w:webHidden/>
          </w:rPr>
          <w:instrText xml:space="preserve"> PAGEREF _Toc70193602 \h </w:instrText>
        </w:r>
        <w:r w:rsidR="00B017E2">
          <w:rPr>
            <w:noProof/>
            <w:webHidden/>
          </w:rPr>
        </w:r>
        <w:r w:rsidR="00B017E2">
          <w:rPr>
            <w:noProof/>
            <w:webHidden/>
          </w:rPr>
          <w:fldChar w:fldCharType="separate"/>
        </w:r>
        <w:r w:rsidR="00B017E2">
          <w:rPr>
            <w:noProof/>
            <w:webHidden/>
          </w:rPr>
          <w:t>78</w:t>
        </w:r>
        <w:r w:rsidR="00B017E2">
          <w:rPr>
            <w:noProof/>
            <w:webHidden/>
          </w:rPr>
          <w:fldChar w:fldCharType="end"/>
        </w:r>
      </w:hyperlink>
    </w:p>
    <w:p w14:paraId="2BBF8CF1" w14:textId="7883A429" w:rsidR="00B017E2" w:rsidRDefault="000C233E">
      <w:pPr>
        <w:pStyle w:val="Tabladeilustraciones"/>
        <w:tabs>
          <w:tab w:val="right" w:leader="dot" w:pos="9394"/>
        </w:tabs>
        <w:rPr>
          <w:rFonts w:eastAsiaTheme="minorEastAsia"/>
          <w:noProof/>
          <w:lang w:eastAsia="es-CO"/>
        </w:rPr>
      </w:pPr>
      <w:hyperlink w:anchor="_Toc70193603" w:history="1">
        <w:r w:rsidR="00B017E2" w:rsidRPr="00B064D4">
          <w:rPr>
            <w:rStyle w:val="Hipervnculo"/>
            <w:noProof/>
          </w:rPr>
          <w:t>Figura 30.Diagrama De Actividades 5:Modificar Cliente</w:t>
        </w:r>
        <w:r w:rsidR="00B017E2">
          <w:rPr>
            <w:noProof/>
            <w:webHidden/>
          </w:rPr>
          <w:tab/>
        </w:r>
        <w:r w:rsidR="00B017E2">
          <w:rPr>
            <w:noProof/>
            <w:webHidden/>
          </w:rPr>
          <w:fldChar w:fldCharType="begin"/>
        </w:r>
        <w:r w:rsidR="00B017E2">
          <w:rPr>
            <w:noProof/>
            <w:webHidden/>
          </w:rPr>
          <w:instrText xml:space="preserve"> PAGEREF _Toc70193603 \h </w:instrText>
        </w:r>
        <w:r w:rsidR="00B017E2">
          <w:rPr>
            <w:noProof/>
            <w:webHidden/>
          </w:rPr>
        </w:r>
        <w:r w:rsidR="00B017E2">
          <w:rPr>
            <w:noProof/>
            <w:webHidden/>
          </w:rPr>
          <w:fldChar w:fldCharType="separate"/>
        </w:r>
        <w:r w:rsidR="00B017E2">
          <w:rPr>
            <w:noProof/>
            <w:webHidden/>
          </w:rPr>
          <w:t>79</w:t>
        </w:r>
        <w:r w:rsidR="00B017E2">
          <w:rPr>
            <w:noProof/>
            <w:webHidden/>
          </w:rPr>
          <w:fldChar w:fldCharType="end"/>
        </w:r>
      </w:hyperlink>
    </w:p>
    <w:p w14:paraId="6E8EBE08" w14:textId="598FFCF6" w:rsidR="00B017E2" w:rsidRDefault="000C233E">
      <w:pPr>
        <w:pStyle w:val="Tabladeilustraciones"/>
        <w:tabs>
          <w:tab w:val="right" w:leader="dot" w:pos="9394"/>
        </w:tabs>
        <w:rPr>
          <w:rFonts w:eastAsiaTheme="minorEastAsia"/>
          <w:noProof/>
          <w:lang w:eastAsia="es-CO"/>
        </w:rPr>
      </w:pPr>
      <w:hyperlink w:anchor="_Toc70193604" w:history="1">
        <w:r w:rsidR="00B017E2" w:rsidRPr="00B064D4">
          <w:rPr>
            <w:rStyle w:val="Hipervnculo"/>
            <w:noProof/>
          </w:rPr>
          <w:t>Figura 31.Mapeo Del Sitio</w:t>
        </w:r>
        <w:r w:rsidR="00B017E2">
          <w:rPr>
            <w:noProof/>
            <w:webHidden/>
          </w:rPr>
          <w:tab/>
        </w:r>
        <w:r w:rsidR="00B017E2">
          <w:rPr>
            <w:noProof/>
            <w:webHidden/>
          </w:rPr>
          <w:fldChar w:fldCharType="begin"/>
        </w:r>
        <w:r w:rsidR="00B017E2">
          <w:rPr>
            <w:noProof/>
            <w:webHidden/>
          </w:rPr>
          <w:instrText xml:space="preserve"> PAGEREF _Toc70193604 \h </w:instrText>
        </w:r>
        <w:r w:rsidR="00B017E2">
          <w:rPr>
            <w:noProof/>
            <w:webHidden/>
          </w:rPr>
        </w:r>
        <w:r w:rsidR="00B017E2">
          <w:rPr>
            <w:noProof/>
            <w:webHidden/>
          </w:rPr>
          <w:fldChar w:fldCharType="separate"/>
        </w:r>
        <w:r w:rsidR="00B017E2">
          <w:rPr>
            <w:noProof/>
            <w:webHidden/>
          </w:rPr>
          <w:t>80</w:t>
        </w:r>
        <w:r w:rsidR="00B017E2">
          <w:rPr>
            <w:noProof/>
            <w:webHidden/>
          </w:rPr>
          <w:fldChar w:fldCharType="end"/>
        </w:r>
      </w:hyperlink>
    </w:p>
    <w:p w14:paraId="751D39DB" w14:textId="59D4D673" w:rsidR="00B017E2" w:rsidRDefault="000C233E">
      <w:pPr>
        <w:pStyle w:val="Tabladeilustraciones"/>
        <w:tabs>
          <w:tab w:val="right" w:leader="dot" w:pos="9394"/>
        </w:tabs>
        <w:rPr>
          <w:rFonts w:eastAsiaTheme="minorEastAsia"/>
          <w:noProof/>
          <w:lang w:eastAsia="es-CO"/>
        </w:rPr>
      </w:pPr>
      <w:hyperlink r:id="rId11" w:anchor="_Toc70193605" w:history="1">
        <w:r w:rsidR="00B017E2" w:rsidRPr="00B064D4">
          <w:rPr>
            <w:rStyle w:val="Hipervnculo"/>
            <w:rFonts w:cs="Times New Roman"/>
            <w:noProof/>
          </w:rPr>
          <w:t xml:space="preserve">Figura 32. </w:t>
        </w:r>
        <w:r w:rsidR="00B017E2" w:rsidRPr="00B064D4">
          <w:rPr>
            <w:rStyle w:val="Hipervnculo"/>
            <w:rFonts w:cs="Times New Roman"/>
            <w:noProof/>
            <w:lang w:val="en-US"/>
          </w:rPr>
          <w:t>Wireframe</w:t>
        </w:r>
        <w:r w:rsidR="00B017E2" w:rsidRPr="00B064D4">
          <w:rPr>
            <w:rStyle w:val="Hipervnculo"/>
            <w:rFonts w:cs="Times New Roman"/>
            <w:noProof/>
          </w:rPr>
          <w:t xml:space="preserve"> Administrador</w:t>
        </w:r>
        <w:r w:rsidR="00B017E2">
          <w:rPr>
            <w:noProof/>
            <w:webHidden/>
          </w:rPr>
          <w:tab/>
        </w:r>
        <w:r w:rsidR="00B017E2">
          <w:rPr>
            <w:noProof/>
            <w:webHidden/>
          </w:rPr>
          <w:fldChar w:fldCharType="begin"/>
        </w:r>
        <w:r w:rsidR="00B017E2">
          <w:rPr>
            <w:noProof/>
            <w:webHidden/>
          </w:rPr>
          <w:instrText xml:space="preserve"> PAGEREF _Toc70193605 \h </w:instrText>
        </w:r>
        <w:r w:rsidR="00B017E2">
          <w:rPr>
            <w:noProof/>
            <w:webHidden/>
          </w:rPr>
        </w:r>
        <w:r w:rsidR="00B017E2">
          <w:rPr>
            <w:noProof/>
            <w:webHidden/>
          </w:rPr>
          <w:fldChar w:fldCharType="separate"/>
        </w:r>
        <w:r w:rsidR="00B017E2">
          <w:rPr>
            <w:noProof/>
            <w:webHidden/>
          </w:rPr>
          <w:t>81</w:t>
        </w:r>
        <w:r w:rsidR="00B017E2">
          <w:rPr>
            <w:noProof/>
            <w:webHidden/>
          </w:rPr>
          <w:fldChar w:fldCharType="end"/>
        </w:r>
      </w:hyperlink>
    </w:p>
    <w:p w14:paraId="7D41779F" w14:textId="44E27153" w:rsidR="00B017E2" w:rsidRDefault="000C233E">
      <w:pPr>
        <w:pStyle w:val="Tabladeilustraciones"/>
        <w:tabs>
          <w:tab w:val="right" w:leader="dot" w:pos="9394"/>
        </w:tabs>
        <w:rPr>
          <w:rFonts w:eastAsiaTheme="minorEastAsia"/>
          <w:noProof/>
          <w:lang w:eastAsia="es-CO"/>
        </w:rPr>
      </w:pPr>
      <w:hyperlink w:anchor="_Toc70193606" w:history="1">
        <w:r w:rsidR="00B017E2" w:rsidRPr="00B064D4">
          <w:rPr>
            <w:rStyle w:val="Hipervnculo"/>
            <w:noProof/>
          </w:rPr>
          <w:t>Figura 33 Wireframe Usuario</w:t>
        </w:r>
        <w:r w:rsidR="00B017E2">
          <w:rPr>
            <w:noProof/>
            <w:webHidden/>
          </w:rPr>
          <w:tab/>
        </w:r>
        <w:r w:rsidR="00B017E2">
          <w:rPr>
            <w:noProof/>
            <w:webHidden/>
          </w:rPr>
          <w:fldChar w:fldCharType="begin"/>
        </w:r>
        <w:r w:rsidR="00B017E2">
          <w:rPr>
            <w:noProof/>
            <w:webHidden/>
          </w:rPr>
          <w:instrText xml:space="preserve"> PAGEREF _Toc70193606 \h </w:instrText>
        </w:r>
        <w:r w:rsidR="00B017E2">
          <w:rPr>
            <w:noProof/>
            <w:webHidden/>
          </w:rPr>
        </w:r>
        <w:r w:rsidR="00B017E2">
          <w:rPr>
            <w:noProof/>
            <w:webHidden/>
          </w:rPr>
          <w:fldChar w:fldCharType="separate"/>
        </w:r>
        <w:r w:rsidR="00B017E2">
          <w:rPr>
            <w:noProof/>
            <w:webHidden/>
          </w:rPr>
          <w:t>82</w:t>
        </w:r>
        <w:r w:rsidR="00B017E2">
          <w:rPr>
            <w:noProof/>
            <w:webHidden/>
          </w:rPr>
          <w:fldChar w:fldCharType="end"/>
        </w:r>
      </w:hyperlink>
    </w:p>
    <w:p w14:paraId="539712B6" w14:textId="499D6627" w:rsidR="00B017E2" w:rsidRDefault="000C233E">
      <w:pPr>
        <w:pStyle w:val="Tabladeilustraciones"/>
        <w:tabs>
          <w:tab w:val="right" w:leader="dot" w:pos="9394"/>
        </w:tabs>
        <w:rPr>
          <w:rFonts w:eastAsiaTheme="minorEastAsia"/>
          <w:noProof/>
          <w:lang w:eastAsia="es-CO"/>
        </w:rPr>
      </w:pPr>
      <w:hyperlink r:id="rId12" w:anchor="_Toc70193607" w:history="1">
        <w:r w:rsidR="00B017E2" w:rsidRPr="00B064D4">
          <w:rPr>
            <w:rStyle w:val="Hipervnculo"/>
            <w:rFonts w:cs="Times New Roman"/>
            <w:noProof/>
          </w:rPr>
          <w:t xml:space="preserve">Figura 34. Look and </w:t>
        </w:r>
        <w:r w:rsidR="00B017E2" w:rsidRPr="00B064D4">
          <w:rPr>
            <w:rStyle w:val="Hipervnculo"/>
            <w:rFonts w:cs="Times New Roman"/>
            <w:noProof/>
            <w:lang w:val="en-US"/>
          </w:rPr>
          <w:t>Feel</w:t>
        </w:r>
        <w:r w:rsidR="00B017E2">
          <w:rPr>
            <w:noProof/>
            <w:webHidden/>
          </w:rPr>
          <w:tab/>
        </w:r>
        <w:r w:rsidR="00B017E2">
          <w:rPr>
            <w:noProof/>
            <w:webHidden/>
          </w:rPr>
          <w:fldChar w:fldCharType="begin"/>
        </w:r>
        <w:r w:rsidR="00B017E2">
          <w:rPr>
            <w:noProof/>
            <w:webHidden/>
          </w:rPr>
          <w:instrText xml:space="preserve"> PAGEREF _Toc70193607 \h </w:instrText>
        </w:r>
        <w:r w:rsidR="00B017E2">
          <w:rPr>
            <w:noProof/>
            <w:webHidden/>
          </w:rPr>
        </w:r>
        <w:r w:rsidR="00B017E2">
          <w:rPr>
            <w:noProof/>
            <w:webHidden/>
          </w:rPr>
          <w:fldChar w:fldCharType="separate"/>
        </w:r>
        <w:r w:rsidR="00B017E2">
          <w:rPr>
            <w:noProof/>
            <w:webHidden/>
          </w:rPr>
          <w:t>83</w:t>
        </w:r>
        <w:r w:rsidR="00B017E2">
          <w:rPr>
            <w:noProof/>
            <w:webHidden/>
          </w:rPr>
          <w:fldChar w:fldCharType="end"/>
        </w:r>
      </w:hyperlink>
    </w:p>
    <w:p w14:paraId="65B5A502" w14:textId="4315DE55" w:rsidR="00B017E2" w:rsidRDefault="000C233E">
      <w:pPr>
        <w:pStyle w:val="Tabladeilustraciones"/>
        <w:tabs>
          <w:tab w:val="right" w:leader="dot" w:pos="9394"/>
        </w:tabs>
        <w:rPr>
          <w:rFonts w:eastAsiaTheme="minorEastAsia"/>
          <w:noProof/>
          <w:lang w:eastAsia="es-CO"/>
        </w:rPr>
      </w:pPr>
      <w:hyperlink w:anchor="_Toc70193608" w:history="1">
        <w:r w:rsidR="00B017E2" w:rsidRPr="00B064D4">
          <w:rPr>
            <w:rStyle w:val="Hipervnculo"/>
            <w:rFonts w:cs="Times New Roman"/>
            <w:noProof/>
          </w:rPr>
          <w:t>Figura 35. Página Principal Del Software</w:t>
        </w:r>
        <w:r w:rsidR="00B017E2">
          <w:rPr>
            <w:noProof/>
            <w:webHidden/>
          </w:rPr>
          <w:tab/>
        </w:r>
        <w:r w:rsidR="00B017E2">
          <w:rPr>
            <w:noProof/>
            <w:webHidden/>
          </w:rPr>
          <w:fldChar w:fldCharType="begin"/>
        </w:r>
        <w:r w:rsidR="00B017E2">
          <w:rPr>
            <w:noProof/>
            <w:webHidden/>
          </w:rPr>
          <w:instrText xml:space="preserve"> PAGEREF _Toc70193608 \h </w:instrText>
        </w:r>
        <w:r w:rsidR="00B017E2">
          <w:rPr>
            <w:noProof/>
            <w:webHidden/>
          </w:rPr>
        </w:r>
        <w:r w:rsidR="00B017E2">
          <w:rPr>
            <w:noProof/>
            <w:webHidden/>
          </w:rPr>
          <w:fldChar w:fldCharType="separate"/>
        </w:r>
        <w:r w:rsidR="00B017E2">
          <w:rPr>
            <w:noProof/>
            <w:webHidden/>
          </w:rPr>
          <w:t>84</w:t>
        </w:r>
        <w:r w:rsidR="00B017E2">
          <w:rPr>
            <w:noProof/>
            <w:webHidden/>
          </w:rPr>
          <w:fldChar w:fldCharType="end"/>
        </w:r>
      </w:hyperlink>
    </w:p>
    <w:p w14:paraId="04883637" w14:textId="49881D05" w:rsidR="00B017E2" w:rsidRDefault="000C233E">
      <w:pPr>
        <w:pStyle w:val="Tabladeilustraciones"/>
        <w:tabs>
          <w:tab w:val="right" w:leader="dot" w:pos="9394"/>
        </w:tabs>
        <w:rPr>
          <w:rFonts w:eastAsiaTheme="minorEastAsia"/>
          <w:noProof/>
          <w:lang w:eastAsia="es-CO"/>
        </w:rPr>
      </w:pPr>
      <w:hyperlink w:anchor="_Toc70193609" w:history="1">
        <w:r w:rsidR="00B017E2" w:rsidRPr="00B064D4">
          <w:rPr>
            <w:rStyle w:val="Hipervnculo"/>
            <w:rFonts w:cs="Times New Roman"/>
            <w:noProof/>
          </w:rPr>
          <w:t>Figura 36</w:t>
        </w:r>
        <w:r w:rsidR="00B017E2" w:rsidRPr="00B064D4">
          <w:rPr>
            <w:rStyle w:val="Hipervnculo"/>
            <w:rFonts w:cs="Times New Roman"/>
            <w:noProof/>
            <w:lang w:val="en-US"/>
          </w:rPr>
          <w:t>. Dashboard</w:t>
        </w:r>
        <w:r w:rsidR="00B017E2" w:rsidRPr="00B064D4">
          <w:rPr>
            <w:rStyle w:val="Hipervnculo"/>
            <w:rFonts w:cs="Times New Roman"/>
            <w:noProof/>
          </w:rPr>
          <w:t xml:space="preserve"> Administrador</w:t>
        </w:r>
        <w:r w:rsidR="00B017E2">
          <w:rPr>
            <w:noProof/>
            <w:webHidden/>
          </w:rPr>
          <w:tab/>
        </w:r>
        <w:r w:rsidR="00B017E2">
          <w:rPr>
            <w:noProof/>
            <w:webHidden/>
          </w:rPr>
          <w:fldChar w:fldCharType="begin"/>
        </w:r>
        <w:r w:rsidR="00B017E2">
          <w:rPr>
            <w:noProof/>
            <w:webHidden/>
          </w:rPr>
          <w:instrText xml:space="preserve"> PAGEREF _Toc70193609 \h </w:instrText>
        </w:r>
        <w:r w:rsidR="00B017E2">
          <w:rPr>
            <w:noProof/>
            <w:webHidden/>
          </w:rPr>
        </w:r>
        <w:r w:rsidR="00B017E2">
          <w:rPr>
            <w:noProof/>
            <w:webHidden/>
          </w:rPr>
          <w:fldChar w:fldCharType="separate"/>
        </w:r>
        <w:r w:rsidR="00B017E2">
          <w:rPr>
            <w:noProof/>
            <w:webHidden/>
          </w:rPr>
          <w:t>85</w:t>
        </w:r>
        <w:r w:rsidR="00B017E2">
          <w:rPr>
            <w:noProof/>
            <w:webHidden/>
          </w:rPr>
          <w:fldChar w:fldCharType="end"/>
        </w:r>
      </w:hyperlink>
    </w:p>
    <w:p w14:paraId="78949273" w14:textId="66B9430B" w:rsidR="00B017E2" w:rsidRDefault="000C233E">
      <w:pPr>
        <w:pStyle w:val="Tabladeilustraciones"/>
        <w:tabs>
          <w:tab w:val="right" w:leader="dot" w:pos="9394"/>
        </w:tabs>
        <w:rPr>
          <w:rFonts w:eastAsiaTheme="minorEastAsia"/>
          <w:noProof/>
          <w:lang w:eastAsia="es-CO"/>
        </w:rPr>
      </w:pPr>
      <w:hyperlink w:anchor="_Toc70193610" w:history="1">
        <w:r w:rsidR="00B017E2" w:rsidRPr="00B064D4">
          <w:rPr>
            <w:rStyle w:val="Hipervnculo"/>
            <w:noProof/>
          </w:rPr>
          <w:t>Figura 37. Formulario de registro de Leads</w:t>
        </w:r>
        <w:r w:rsidR="00B017E2">
          <w:rPr>
            <w:noProof/>
            <w:webHidden/>
          </w:rPr>
          <w:tab/>
        </w:r>
        <w:r w:rsidR="00B017E2">
          <w:rPr>
            <w:noProof/>
            <w:webHidden/>
          </w:rPr>
          <w:fldChar w:fldCharType="begin"/>
        </w:r>
        <w:r w:rsidR="00B017E2">
          <w:rPr>
            <w:noProof/>
            <w:webHidden/>
          </w:rPr>
          <w:instrText xml:space="preserve"> PAGEREF _Toc70193610 \h </w:instrText>
        </w:r>
        <w:r w:rsidR="00B017E2">
          <w:rPr>
            <w:noProof/>
            <w:webHidden/>
          </w:rPr>
        </w:r>
        <w:r w:rsidR="00B017E2">
          <w:rPr>
            <w:noProof/>
            <w:webHidden/>
          </w:rPr>
          <w:fldChar w:fldCharType="separate"/>
        </w:r>
        <w:r w:rsidR="00B017E2">
          <w:rPr>
            <w:noProof/>
            <w:webHidden/>
          </w:rPr>
          <w:t>85</w:t>
        </w:r>
        <w:r w:rsidR="00B017E2">
          <w:rPr>
            <w:noProof/>
            <w:webHidden/>
          </w:rPr>
          <w:fldChar w:fldCharType="end"/>
        </w:r>
      </w:hyperlink>
    </w:p>
    <w:p w14:paraId="76C34800" w14:textId="288F957A" w:rsidR="00B017E2" w:rsidRDefault="000C233E">
      <w:pPr>
        <w:pStyle w:val="Tabladeilustraciones"/>
        <w:tabs>
          <w:tab w:val="right" w:leader="dot" w:pos="9394"/>
        </w:tabs>
        <w:rPr>
          <w:rFonts w:eastAsiaTheme="minorEastAsia"/>
          <w:noProof/>
          <w:lang w:eastAsia="es-CO"/>
        </w:rPr>
      </w:pPr>
      <w:hyperlink w:anchor="_Toc70193611" w:history="1">
        <w:r w:rsidR="00B017E2" w:rsidRPr="00B064D4">
          <w:rPr>
            <w:rStyle w:val="Hipervnculo"/>
            <w:rFonts w:cs="Times New Roman"/>
            <w:noProof/>
          </w:rPr>
          <w:t>Figura 38. Listado de Leads Registrados</w:t>
        </w:r>
        <w:r w:rsidR="00B017E2">
          <w:rPr>
            <w:noProof/>
            <w:webHidden/>
          </w:rPr>
          <w:tab/>
        </w:r>
        <w:r w:rsidR="00B017E2">
          <w:rPr>
            <w:noProof/>
            <w:webHidden/>
          </w:rPr>
          <w:fldChar w:fldCharType="begin"/>
        </w:r>
        <w:r w:rsidR="00B017E2">
          <w:rPr>
            <w:noProof/>
            <w:webHidden/>
          </w:rPr>
          <w:instrText xml:space="preserve"> PAGEREF _Toc70193611 \h </w:instrText>
        </w:r>
        <w:r w:rsidR="00B017E2">
          <w:rPr>
            <w:noProof/>
            <w:webHidden/>
          </w:rPr>
        </w:r>
        <w:r w:rsidR="00B017E2">
          <w:rPr>
            <w:noProof/>
            <w:webHidden/>
          </w:rPr>
          <w:fldChar w:fldCharType="separate"/>
        </w:r>
        <w:r w:rsidR="00B017E2">
          <w:rPr>
            <w:noProof/>
            <w:webHidden/>
          </w:rPr>
          <w:t>86</w:t>
        </w:r>
        <w:r w:rsidR="00B017E2">
          <w:rPr>
            <w:noProof/>
            <w:webHidden/>
          </w:rPr>
          <w:fldChar w:fldCharType="end"/>
        </w:r>
      </w:hyperlink>
    </w:p>
    <w:p w14:paraId="3CAE1C84" w14:textId="72F701E8" w:rsidR="00B017E2" w:rsidRDefault="000C233E">
      <w:pPr>
        <w:pStyle w:val="Tabladeilustraciones"/>
        <w:tabs>
          <w:tab w:val="right" w:leader="dot" w:pos="9394"/>
        </w:tabs>
        <w:rPr>
          <w:rFonts w:eastAsiaTheme="minorEastAsia"/>
          <w:noProof/>
          <w:lang w:eastAsia="es-CO"/>
        </w:rPr>
      </w:pPr>
      <w:hyperlink r:id="rId13" w:anchor="_Toc70193612" w:history="1">
        <w:r w:rsidR="00B017E2" w:rsidRPr="00B064D4">
          <w:rPr>
            <w:rStyle w:val="Hipervnculo"/>
            <w:rFonts w:cs="Times New Roman"/>
            <w:noProof/>
          </w:rPr>
          <w:t>Figura 39. Visualización Detalles Del Lead</w:t>
        </w:r>
        <w:r w:rsidR="00B017E2">
          <w:rPr>
            <w:noProof/>
            <w:webHidden/>
          </w:rPr>
          <w:tab/>
        </w:r>
        <w:r w:rsidR="00B017E2">
          <w:rPr>
            <w:noProof/>
            <w:webHidden/>
          </w:rPr>
          <w:fldChar w:fldCharType="begin"/>
        </w:r>
        <w:r w:rsidR="00B017E2">
          <w:rPr>
            <w:noProof/>
            <w:webHidden/>
          </w:rPr>
          <w:instrText xml:space="preserve"> PAGEREF _Toc70193612 \h </w:instrText>
        </w:r>
        <w:r w:rsidR="00B017E2">
          <w:rPr>
            <w:noProof/>
            <w:webHidden/>
          </w:rPr>
        </w:r>
        <w:r w:rsidR="00B017E2">
          <w:rPr>
            <w:noProof/>
            <w:webHidden/>
          </w:rPr>
          <w:fldChar w:fldCharType="separate"/>
        </w:r>
        <w:r w:rsidR="00B017E2">
          <w:rPr>
            <w:noProof/>
            <w:webHidden/>
          </w:rPr>
          <w:t>86</w:t>
        </w:r>
        <w:r w:rsidR="00B017E2">
          <w:rPr>
            <w:noProof/>
            <w:webHidden/>
          </w:rPr>
          <w:fldChar w:fldCharType="end"/>
        </w:r>
      </w:hyperlink>
    </w:p>
    <w:p w14:paraId="7E88B8CF" w14:textId="2C8A9F0E" w:rsidR="00B017E2" w:rsidRDefault="000C233E">
      <w:pPr>
        <w:pStyle w:val="Tabladeilustraciones"/>
        <w:tabs>
          <w:tab w:val="right" w:leader="dot" w:pos="9394"/>
        </w:tabs>
        <w:rPr>
          <w:rFonts w:eastAsiaTheme="minorEastAsia"/>
          <w:noProof/>
          <w:lang w:eastAsia="es-CO"/>
        </w:rPr>
      </w:pPr>
      <w:hyperlink w:anchor="_Toc70193613" w:history="1">
        <w:r w:rsidR="00B017E2" w:rsidRPr="00B064D4">
          <w:rPr>
            <w:rStyle w:val="Hipervnculo"/>
            <w:rFonts w:cs="Times New Roman"/>
            <w:noProof/>
          </w:rPr>
          <w:t>Figura 40. Formulario de edición de leads</w:t>
        </w:r>
        <w:r w:rsidR="00B017E2">
          <w:rPr>
            <w:noProof/>
            <w:webHidden/>
          </w:rPr>
          <w:tab/>
        </w:r>
        <w:r w:rsidR="00B017E2">
          <w:rPr>
            <w:noProof/>
            <w:webHidden/>
          </w:rPr>
          <w:fldChar w:fldCharType="begin"/>
        </w:r>
        <w:r w:rsidR="00B017E2">
          <w:rPr>
            <w:noProof/>
            <w:webHidden/>
          </w:rPr>
          <w:instrText xml:space="preserve"> PAGEREF _Toc70193613 \h </w:instrText>
        </w:r>
        <w:r w:rsidR="00B017E2">
          <w:rPr>
            <w:noProof/>
            <w:webHidden/>
          </w:rPr>
        </w:r>
        <w:r w:rsidR="00B017E2">
          <w:rPr>
            <w:noProof/>
            <w:webHidden/>
          </w:rPr>
          <w:fldChar w:fldCharType="separate"/>
        </w:r>
        <w:r w:rsidR="00B017E2">
          <w:rPr>
            <w:noProof/>
            <w:webHidden/>
          </w:rPr>
          <w:t>87</w:t>
        </w:r>
        <w:r w:rsidR="00B017E2">
          <w:rPr>
            <w:noProof/>
            <w:webHidden/>
          </w:rPr>
          <w:fldChar w:fldCharType="end"/>
        </w:r>
      </w:hyperlink>
    </w:p>
    <w:p w14:paraId="5E26DAA1" w14:textId="1365E32A" w:rsidR="00B017E2" w:rsidRDefault="000C233E">
      <w:pPr>
        <w:pStyle w:val="Tabladeilustraciones"/>
        <w:tabs>
          <w:tab w:val="right" w:leader="dot" w:pos="9394"/>
        </w:tabs>
        <w:rPr>
          <w:rFonts w:eastAsiaTheme="minorEastAsia"/>
          <w:noProof/>
          <w:lang w:eastAsia="es-CO"/>
        </w:rPr>
      </w:pPr>
      <w:hyperlink w:anchor="_Toc70193614" w:history="1">
        <w:r w:rsidR="00B017E2" w:rsidRPr="00B064D4">
          <w:rPr>
            <w:rStyle w:val="Hipervnculo"/>
            <w:noProof/>
          </w:rPr>
          <w:t>Figura 41. Formulario de asignación de información de contacto</w:t>
        </w:r>
        <w:r w:rsidR="00B017E2">
          <w:rPr>
            <w:noProof/>
            <w:webHidden/>
          </w:rPr>
          <w:tab/>
        </w:r>
        <w:r w:rsidR="00B017E2">
          <w:rPr>
            <w:noProof/>
            <w:webHidden/>
          </w:rPr>
          <w:fldChar w:fldCharType="begin"/>
        </w:r>
        <w:r w:rsidR="00B017E2">
          <w:rPr>
            <w:noProof/>
            <w:webHidden/>
          </w:rPr>
          <w:instrText xml:space="preserve"> PAGEREF _Toc70193614 \h </w:instrText>
        </w:r>
        <w:r w:rsidR="00B017E2">
          <w:rPr>
            <w:noProof/>
            <w:webHidden/>
          </w:rPr>
        </w:r>
        <w:r w:rsidR="00B017E2">
          <w:rPr>
            <w:noProof/>
            <w:webHidden/>
          </w:rPr>
          <w:fldChar w:fldCharType="separate"/>
        </w:r>
        <w:r w:rsidR="00B017E2">
          <w:rPr>
            <w:noProof/>
            <w:webHidden/>
          </w:rPr>
          <w:t>87</w:t>
        </w:r>
        <w:r w:rsidR="00B017E2">
          <w:rPr>
            <w:noProof/>
            <w:webHidden/>
          </w:rPr>
          <w:fldChar w:fldCharType="end"/>
        </w:r>
      </w:hyperlink>
    </w:p>
    <w:p w14:paraId="139E2F07" w14:textId="657E76A2" w:rsidR="00B017E2" w:rsidRDefault="000C233E">
      <w:pPr>
        <w:pStyle w:val="Tabladeilustraciones"/>
        <w:tabs>
          <w:tab w:val="right" w:leader="dot" w:pos="9394"/>
        </w:tabs>
        <w:rPr>
          <w:rFonts w:eastAsiaTheme="minorEastAsia"/>
          <w:noProof/>
          <w:lang w:eastAsia="es-CO"/>
        </w:rPr>
      </w:pPr>
      <w:hyperlink w:anchor="_Toc70193615" w:history="1">
        <w:r w:rsidR="00B017E2" w:rsidRPr="00B064D4">
          <w:rPr>
            <w:rStyle w:val="Hipervnculo"/>
            <w:rFonts w:cs="Times New Roman"/>
            <w:noProof/>
          </w:rPr>
          <w:t>Figura 42. Agendar Reuniones</w:t>
        </w:r>
        <w:r w:rsidR="00B017E2">
          <w:rPr>
            <w:noProof/>
            <w:webHidden/>
          </w:rPr>
          <w:tab/>
        </w:r>
        <w:r w:rsidR="00B017E2">
          <w:rPr>
            <w:noProof/>
            <w:webHidden/>
          </w:rPr>
          <w:fldChar w:fldCharType="begin"/>
        </w:r>
        <w:r w:rsidR="00B017E2">
          <w:rPr>
            <w:noProof/>
            <w:webHidden/>
          </w:rPr>
          <w:instrText xml:space="preserve"> PAGEREF _Toc70193615 \h </w:instrText>
        </w:r>
        <w:r w:rsidR="00B017E2">
          <w:rPr>
            <w:noProof/>
            <w:webHidden/>
          </w:rPr>
        </w:r>
        <w:r w:rsidR="00B017E2">
          <w:rPr>
            <w:noProof/>
            <w:webHidden/>
          </w:rPr>
          <w:fldChar w:fldCharType="separate"/>
        </w:r>
        <w:r w:rsidR="00B017E2">
          <w:rPr>
            <w:noProof/>
            <w:webHidden/>
          </w:rPr>
          <w:t>88</w:t>
        </w:r>
        <w:r w:rsidR="00B017E2">
          <w:rPr>
            <w:noProof/>
            <w:webHidden/>
          </w:rPr>
          <w:fldChar w:fldCharType="end"/>
        </w:r>
      </w:hyperlink>
    </w:p>
    <w:p w14:paraId="367EDF88" w14:textId="38CA494F" w:rsidR="00B017E2" w:rsidRDefault="000C233E">
      <w:pPr>
        <w:pStyle w:val="Tabladeilustraciones"/>
        <w:tabs>
          <w:tab w:val="right" w:leader="dot" w:pos="9394"/>
        </w:tabs>
        <w:rPr>
          <w:rFonts w:eastAsiaTheme="minorEastAsia"/>
          <w:noProof/>
          <w:lang w:eastAsia="es-CO"/>
        </w:rPr>
      </w:pPr>
      <w:hyperlink w:anchor="_Toc70193616" w:history="1">
        <w:r w:rsidR="00B017E2" w:rsidRPr="00B064D4">
          <w:rPr>
            <w:rStyle w:val="Hipervnculo"/>
            <w:rFonts w:cs="Times New Roman"/>
            <w:noProof/>
          </w:rPr>
          <w:t>Figura 43. Listado Reuniones Activas</w:t>
        </w:r>
        <w:r w:rsidR="00B017E2">
          <w:rPr>
            <w:noProof/>
            <w:webHidden/>
          </w:rPr>
          <w:tab/>
        </w:r>
        <w:r w:rsidR="00B017E2">
          <w:rPr>
            <w:noProof/>
            <w:webHidden/>
          </w:rPr>
          <w:fldChar w:fldCharType="begin"/>
        </w:r>
        <w:r w:rsidR="00B017E2">
          <w:rPr>
            <w:noProof/>
            <w:webHidden/>
          </w:rPr>
          <w:instrText xml:space="preserve"> PAGEREF _Toc70193616 \h </w:instrText>
        </w:r>
        <w:r w:rsidR="00B017E2">
          <w:rPr>
            <w:noProof/>
            <w:webHidden/>
          </w:rPr>
        </w:r>
        <w:r w:rsidR="00B017E2">
          <w:rPr>
            <w:noProof/>
            <w:webHidden/>
          </w:rPr>
          <w:fldChar w:fldCharType="separate"/>
        </w:r>
        <w:r w:rsidR="00B017E2">
          <w:rPr>
            <w:noProof/>
            <w:webHidden/>
          </w:rPr>
          <w:t>88</w:t>
        </w:r>
        <w:r w:rsidR="00B017E2">
          <w:rPr>
            <w:noProof/>
            <w:webHidden/>
          </w:rPr>
          <w:fldChar w:fldCharType="end"/>
        </w:r>
      </w:hyperlink>
    </w:p>
    <w:p w14:paraId="3C5242E4" w14:textId="1DB31759" w:rsidR="00B017E2" w:rsidRDefault="000C233E">
      <w:pPr>
        <w:pStyle w:val="Tabladeilustraciones"/>
        <w:tabs>
          <w:tab w:val="right" w:leader="dot" w:pos="9394"/>
        </w:tabs>
        <w:rPr>
          <w:rFonts w:eastAsiaTheme="minorEastAsia"/>
          <w:noProof/>
          <w:lang w:eastAsia="es-CO"/>
        </w:rPr>
      </w:pPr>
      <w:hyperlink r:id="rId14" w:anchor="_Toc70193617" w:history="1">
        <w:r w:rsidR="00B017E2" w:rsidRPr="00B064D4">
          <w:rPr>
            <w:rStyle w:val="Hipervnculo"/>
            <w:rFonts w:cs="Times New Roman"/>
            <w:noProof/>
          </w:rPr>
          <w:t>Figura 44. Listado de Reuniones Vencidas</w:t>
        </w:r>
        <w:r w:rsidR="00B017E2">
          <w:rPr>
            <w:noProof/>
            <w:webHidden/>
          </w:rPr>
          <w:tab/>
        </w:r>
        <w:r w:rsidR="00B017E2">
          <w:rPr>
            <w:noProof/>
            <w:webHidden/>
          </w:rPr>
          <w:fldChar w:fldCharType="begin"/>
        </w:r>
        <w:r w:rsidR="00B017E2">
          <w:rPr>
            <w:noProof/>
            <w:webHidden/>
          </w:rPr>
          <w:instrText xml:space="preserve"> PAGEREF _Toc70193617 \h </w:instrText>
        </w:r>
        <w:r w:rsidR="00B017E2">
          <w:rPr>
            <w:noProof/>
            <w:webHidden/>
          </w:rPr>
        </w:r>
        <w:r w:rsidR="00B017E2">
          <w:rPr>
            <w:noProof/>
            <w:webHidden/>
          </w:rPr>
          <w:fldChar w:fldCharType="separate"/>
        </w:r>
        <w:r w:rsidR="00B017E2">
          <w:rPr>
            <w:noProof/>
            <w:webHidden/>
          </w:rPr>
          <w:t>89</w:t>
        </w:r>
        <w:r w:rsidR="00B017E2">
          <w:rPr>
            <w:noProof/>
            <w:webHidden/>
          </w:rPr>
          <w:fldChar w:fldCharType="end"/>
        </w:r>
      </w:hyperlink>
    </w:p>
    <w:p w14:paraId="3ADD008A" w14:textId="36BB19BE" w:rsidR="00B017E2" w:rsidRDefault="000C233E">
      <w:pPr>
        <w:pStyle w:val="Tabladeilustraciones"/>
        <w:tabs>
          <w:tab w:val="right" w:leader="dot" w:pos="9394"/>
        </w:tabs>
        <w:rPr>
          <w:rFonts w:eastAsiaTheme="minorEastAsia"/>
          <w:noProof/>
          <w:lang w:eastAsia="es-CO"/>
        </w:rPr>
      </w:pPr>
      <w:hyperlink w:anchor="_Toc70193618" w:history="1">
        <w:r w:rsidR="00B017E2" w:rsidRPr="00B064D4">
          <w:rPr>
            <w:rStyle w:val="Hipervnculo"/>
            <w:rFonts w:cs="Times New Roman"/>
            <w:noProof/>
          </w:rPr>
          <w:t>Figura 45. Modificar Reuniones</w:t>
        </w:r>
        <w:r w:rsidR="00B017E2">
          <w:rPr>
            <w:noProof/>
            <w:webHidden/>
          </w:rPr>
          <w:tab/>
        </w:r>
        <w:r w:rsidR="00B017E2">
          <w:rPr>
            <w:noProof/>
            <w:webHidden/>
          </w:rPr>
          <w:fldChar w:fldCharType="begin"/>
        </w:r>
        <w:r w:rsidR="00B017E2">
          <w:rPr>
            <w:noProof/>
            <w:webHidden/>
          </w:rPr>
          <w:instrText xml:space="preserve"> PAGEREF _Toc70193618 \h </w:instrText>
        </w:r>
        <w:r w:rsidR="00B017E2">
          <w:rPr>
            <w:noProof/>
            <w:webHidden/>
          </w:rPr>
        </w:r>
        <w:r w:rsidR="00B017E2">
          <w:rPr>
            <w:noProof/>
            <w:webHidden/>
          </w:rPr>
          <w:fldChar w:fldCharType="separate"/>
        </w:r>
        <w:r w:rsidR="00B017E2">
          <w:rPr>
            <w:noProof/>
            <w:webHidden/>
          </w:rPr>
          <w:t>89</w:t>
        </w:r>
        <w:r w:rsidR="00B017E2">
          <w:rPr>
            <w:noProof/>
            <w:webHidden/>
          </w:rPr>
          <w:fldChar w:fldCharType="end"/>
        </w:r>
      </w:hyperlink>
    </w:p>
    <w:p w14:paraId="4B6A948F" w14:textId="2ADB244C" w:rsidR="00B017E2" w:rsidRDefault="000C233E">
      <w:pPr>
        <w:pStyle w:val="Tabladeilustraciones"/>
        <w:tabs>
          <w:tab w:val="right" w:leader="dot" w:pos="9394"/>
        </w:tabs>
        <w:rPr>
          <w:rFonts w:eastAsiaTheme="minorEastAsia"/>
          <w:noProof/>
          <w:lang w:eastAsia="es-CO"/>
        </w:rPr>
      </w:pPr>
      <w:hyperlink w:anchor="_Toc70193619" w:history="1">
        <w:r w:rsidR="00B017E2" w:rsidRPr="00B064D4">
          <w:rPr>
            <w:rStyle w:val="Hipervnculo"/>
            <w:rFonts w:cs="Times New Roman"/>
            <w:noProof/>
          </w:rPr>
          <w:t>Figura 46. Añadir Propuesta Proyectos</w:t>
        </w:r>
        <w:r w:rsidR="00B017E2">
          <w:rPr>
            <w:noProof/>
            <w:webHidden/>
          </w:rPr>
          <w:tab/>
        </w:r>
        <w:r w:rsidR="00B017E2">
          <w:rPr>
            <w:noProof/>
            <w:webHidden/>
          </w:rPr>
          <w:fldChar w:fldCharType="begin"/>
        </w:r>
        <w:r w:rsidR="00B017E2">
          <w:rPr>
            <w:noProof/>
            <w:webHidden/>
          </w:rPr>
          <w:instrText xml:space="preserve"> PAGEREF _Toc70193619 \h </w:instrText>
        </w:r>
        <w:r w:rsidR="00B017E2">
          <w:rPr>
            <w:noProof/>
            <w:webHidden/>
          </w:rPr>
        </w:r>
        <w:r w:rsidR="00B017E2">
          <w:rPr>
            <w:noProof/>
            <w:webHidden/>
          </w:rPr>
          <w:fldChar w:fldCharType="separate"/>
        </w:r>
        <w:r w:rsidR="00B017E2">
          <w:rPr>
            <w:noProof/>
            <w:webHidden/>
          </w:rPr>
          <w:t>90</w:t>
        </w:r>
        <w:r w:rsidR="00B017E2">
          <w:rPr>
            <w:noProof/>
            <w:webHidden/>
          </w:rPr>
          <w:fldChar w:fldCharType="end"/>
        </w:r>
      </w:hyperlink>
    </w:p>
    <w:p w14:paraId="52D21767" w14:textId="5CAFEA60" w:rsidR="00B017E2" w:rsidRDefault="000C233E">
      <w:pPr>
        <w:pStyle w:val="Tabladeilustraciones"/>
        <w:tabs>
          <w:tab w:val="right" w:leader="dot" w:pos="9394"/>
        </w:tabs>
        <w:rPr>
          <w:rFonts w:eastAsiaTheme="minorEastAsia"/>
          <w:noProof/>
          <w:lang w:eastAsia="es-CO"/>
        </w:rPr>
      </w:pPr>
      <w:hyperlink r:id="rId15" w:anchor="_Toc70193620" w:history="1">
        <w:r w:rsidR="00B017E2" w:rsidRPr="00B064D4">
          <w:rPr>
            <w:rStyle w:val="Hipervnculo"/>
            <w:noProof/>
          </w:rPr>
          <w:t>Figura 47. Listado De Proyectos Registrados 1</w:t>
        </w:r>
        <w:r w:rsidR="00B017E2">
          <w:rPr>
            <w:noProof/>
            <w:webHidden/>
          </w:rPr>
          <w:tab/>
        </w:r>
        <w:r w:rsidR="00B017E2">
          <w:rPr>
            <w:noProof/>
            <w:webHidden/>
          </w:rPr>
          <w:fldChar w:fldCharType="begin"/>
        </w:r>
        <w:r w:rsidR="00B017E2">
          <w:rPr>
            <w:noProof/>
            <w:webHidden/>
          </w:rPr>
          <w:instrText xml:space="preserve"> PAGEREF _Toc70193620 \h </w:instrText>
        </w:r>
        <w:r w:rsidR="00B017E2">
          <w:rPr>
            <w:noProof/>
            <w:webHidden/>
          </w:rPr>
        </w:r>
        <w:r w:rsidR="00B017E2">
          <w:rPr>
            <w:noProof/>
            <w:webHidden/>
          </w:rPr>
          <w:fldChar w:fldCharType="separate"/>
        </w:r>
        <w:r w:rsidR="00B017E2">
          <w:rPr>
            <w:noProof/>
            <w:webHidden/>
          </w:rPr>
          <w:t>90</w:t>
        </w:r>
        <w:r w:rsidR="00B017E2">
          <w:rPr>
            <w:noProof/>
            <w:webHidden/>
          </w:rPr>
          <w:fldChar w:fldCharType="end"/>
        </w:r>
      </w:hyperlink>
    </w:p>
    <w:p w14:paraId="60D8A202" w14:textId="12B816B8" w:rsidR="00B017E2" w:rsidRDefault="000C233E">
      <w:pPr>
        <w:pStyle w:val="Tabladeilustraciones"/>
        <w:tabs>
          <w:tab w:val="right" w:leader="dot" w:pos="9394"/>
        </w:tabs>
        <w:rPr>
          <w:rFonts w:eastAsiaTheme="minorEastAsia"/>
          <w:noProof/>
          <w:lang w:eastAsia="es-CO"/>
        </w:rPr>
      </w:pPr>
      <w:hyperlink r:id="rId16" w:anchor="_Toc70193621" w:history="1">
        <w:r w:rsidR="00B017E2" w:rsidRPr="00B064D4">
          <w:rPr>
            <w:rStyle w:val="Hipervnculo"/>
            <w:noProof/>
          </w:rPr>
          <w:t>Figura 48. Visualización Información Proyectos Registrados</w:t>
        </w:r>
        <w:r w:rsidR="00B017E2">
          <w:rPr>
            <w:noProof/>
            <w:webHidden/>
          </w:rPr>
          <w:tab/>
        </w:r>
        <w:r w:rsidR="00B017E2">
          <w:rPr>
            <w:noProof/>
            <w:webHidden/>
          </w:rPr>
          <w:fldChar w:fldCharType="begin"/>
        </w:r>
        <w:r w:rsidR="00B017E2">
          <w:rPr>
            <w:noProof/>
            <w:webHidden/>
          </w:rPr>
          <w:instrText xml:space="preserve"> PAGEREF _Toc70193621 \h </w:instrText>
        </w:r>
        <w:r w:rsidR="00B017E2">
          <w:rPr>
            <w:noProof/>
            <w:webHidden/>
          </w:rPr>
        </w:r>
        <w:r w:rsidR="00B017E2">
          <w:rPr>
            <w:noProof/>
            <w:webHidden/>
          </w:rPr>
          <w:fldChar w:fldCharType="separate"/>
        </w:r>
        <w:r w:rsidR="00B017E2">
          <w:rPr>
            <w:noProof/>
            <w:webHidden/>
          </w:rPr>
          <w:t>91</w:t>
        </w:r>
        <w:r w:rsidR="00B017E2">
          <w:rPr>
            <w:noProof/>
            <w:webHidden/>
          </w:rPr>
          <w:fldChar w:fldCharType="end"/>
        </w:r>
      </w:hyperlink>
    </w:p>
    <w:p w14:paraId="71CC0D87" w14:textId="0801C237" w:rsidR="00B017E2" w:rsidRDefault="000C233E">
      <w:pPr>
        <w:pStyle w:val="Tabladeilustraciones"/>
        <w:tabs>
          <w:tab w:val="right" w:leader="dot" w:pos="9394"/>
        </w:tabs>
        <w:rPr>
          <w:rFonts w:eastAsiaTheme="minorEastAsia"/>
          <w:noProof/>
          <w:lang w:eastAsia="es-CO"/>
        </w:rPr>
      </w:pPr>
      <w:hyperlink r:id="rId17" w:anchor="_Toc70193622" w:history="1">
        <w:r w:rsidR="00B017E2" w:rsidRPr="00B064D4">
          <w:rPr>
            <w:rStyle w:val="Hipervnculo"/>
            <w:noProof/>
          </w:rPr>
          <w:t>Figura 49. Listado De Proyectos Registrados 2</w:t>
        </w:r>
        <w:r w:rsidR="00B017E2">
          <w:rPr>
            <w:noProof/>
            <w:webHidden/>
          </w:rPr>
          <w:tab/>
        </w:r>
        <w:r w:rsidR="00B017E2">
          <w:rPr>
            <w:noProof/>
            <w:webHidden/>
          </w:rPr>
          <w:fldChar w:fldCharType="begin"/>
        </w:r>
        <w:r w:rsidR="00B017E2">
          <w:rPr>
            <w:noProof/>
            <w:webHidden/>
          </w:rPr>
          <w:instrText xml:space="preserve"> PAGEREF _Toc70193622 \h </w:instrText>
        </w:r>
        <w:r w:rsidR="00B017E2">
          <w:rPr>
            <w:noProof/>
            <w:webHidden/>
          </w:rPr>
        </w:r>
        <w:r w:rsidR="00B017E2">
          <w:rPr>
            <w:noProof/>
            <w:webHidden/>
          </w:rPr>
          <w:fldChar w:fldCharType="separate"/>
        </w:r>
        <w:r w:rsidR="00B017E2">
          <w:rPr>
            <w:noProof/>
            <w:webHidden/>
          </w:rPr>
          <w:t>91</w:t>
        </w:r>
        <w:r w:rsidR="00B017E2">
          <w:rPr>
            <w:noProof/>
            <w:webHidden/>
          </w:rPr>
          <w:fldChar w:fldCharType="end"/>
        </w:r>
      </w:hyperlink>
    </w:p>
    <w:p w14:paraId="3C2FD5FA" w14:textId="1D99C1FE" w:rsidR="00B017E2" w:rsidRDefault="000C233E">
      <w:pPr>
        <w:pStyle w:val="Tabladeilustraciones"/>
        <w:tabs>
          <w:tab w:val="right" w:leader="dot" w:pos="9394"/>
        </w:tabs>
        <w:rPr>
          <w:rFonts w:eastAsiaTheme="minorEastAsia"/>
          <w:noProof/>
          <w:lang w:eastAsia="es-CO"/>
        </w:rPr>
      </w:pPr>
      <w:hyperlink r:id="rId18" w:anchor="_Toc70193623" w:history="1">
        <w:r w:rsidR="00B017E2" w:rsidRPr="00B064D4">
          <w:rPr>
            <w:rStyle w:val="Hipervnculo"/>
            <w:noProof/>
          </w:rPr>
          <w:t>Figura 50. Formulario de Modificación datos de proyectos</w:t>
        </w:r>
        <w:r w:rsidR="00B017E2">
          <w:rPr>
            <w:noProof/>
            <w:webHidden/>
          </w:rPr>
          <w:tab/>
        </w:r>
        <w:r w:rsidR="00B017E2">
          <w:rPr>
            <w:noProof/>
            <w:webHidden/>
          </w:rPr>
          <w:fldChar w:fldCharType="begin"/>
        </w:r>
        <w:r w:rsidR="00B017E2">
          <w:rPr>
            <w:noProof/>
            <w:webHidden/>
          </w:rPr>
          <w:instrText xml:space="preserve"> PAGEREF _Toc70193623 \h </w:instrText>
        </w:r>
        <w:r w:rsidR="00B017E2">
          <w:rPr>
            <w:noProof/>
            <w:webHidden/>
          </w:rPr>
        </w:r>
        <w:r w:rsidR="00B017E2">
          <w:rPr>
            <w:noProof/>
            <w:webHidden/>
          </w:rPr>
          <w:fldChar w:fldCharType="separate"/>
        </w:r>
        <w:r w:rsidR="00B017E2">
          <w:rPr>
            <w:noProof/>
            <w:webHidden/>
          </w:rPr>
          <w:t>92</w:t>
        </w:r>
        <w:r w:rsidR="00B017E2">
          <w:rPr>
            <w:noProof/>
            <w:webHidden/>
          </w:rPr>
          <w:fldChar w:fldCharType="end"/>
        </w:r>
      </w:hyperlink>
    </w:p>
    <w:p w14:paraId="12309AE2" w14:textId="53F6C763" w:rsidR="00B017E2" w:rsidRDefault="000C233E">
      <w:pPr>
        <w:pStyle w:val="Tabladeilustraciones"/>
        <w:tabs>
          <w:tab w:val="right" w:leader="dot" w:pos="9394"/>
        </w:tabs>
        <w:rPr>
          <w:rFonts w:eastAsiaTheme="minorEastAsia"/>
          <w:noProof/>
          <w:lang w:eastAsia="es-CO"/>
        </w:rPr>
      </w:pPr>
      <w:hyperlink r:id="rId19" w:anchor="_Toc70193624" w:history="1">
        <w:r w:rsidR="00B017E2" w:rsidRPr="00B064D4">
          <w:rPr>
            <w:rStyle w:val="Hipervnculo"/>
            <w:noProof/>
          </w:rPr>
          <w:t>Figura 51. Formulario de Adición de requerimientos de proyectos</w:t>
        </w:r>
        <w:r w:rsidR="00B017E2">
          <w:rPr>
            <w:noProof/>
            <w:webHidden/>
          </w:rPr>
          <w:tab/>
        </w:r>
        <w:r w:rsidR="00B017E2">
          <w:rPr>
            <w:noProof/>
            <w:webHidden/>
          </w:rPr>
          <w:fldChar w:fldCharType="begin"/>
        </w:r>
        <w:r w:rsidR="00B017E2">
          <w:rPr>
            <w:noProof/>
            <w:webHidden/>
          </w:rPr>
          <w:instrText xml:space="preserve"> PAGEREF _Toc70193624 \h </w:instrText>
        </w:r>
        <w:r w:rsidR="00B017E2">
          <w:rPr>
            <w:noProof/>
            <w:webHidden/>
          </w:rPr>
        </w:r>
        <w:r w:rsidR="00B017E2">
          <w:rPr>
            <w:noProof/>
            <w:webHidden/>
          </w:rPr>
          <w:fldChar w:fldCharType="separate"/>
        </w:r>
        <w:r w:rsidR="00B017E2">
          <w:rPr>
            <w:noProof/>
            <w:webHidden/>
          </w:rPr>
          <w:t>92</w:t>
        </w:r>
        <w:r w:rsidR="00B017E2">
          <w:rPr>
            <w:noProof/>
            <w:webHidden/>
          </w:rPr>
          <w:fldChar w:fldCharType="end"/>
        </w:r>
      </w:hyperlink>
    </w:p>
    <w:p w14:paraId="6DB29961" w14:textId="2CE0BE09" w:rsidR="00B017E2" w:rsidRDefault="000C233E">
      <w:pPr>
        <w:pStyle w:val="Tabladeilustraciones"/>
        <w:tabs>
          <w:tab w:val="right" w:leader="dot" w:pos="9394"/>
        </w:tabs>
        <w:rPr>
          <w:rFonts w:eastAsiaTheme="minorEastAsia"/>
          <w:noProof/>
          <w:lang w:eastAsia="es-CO"/>
        </w:rPr>
      </w:pPr>
      <w:hyperlink r:id="rId20" w:anchor="_Toc70193625" w:history="1">
        <w:r w:rsidR="00B017E2" w:rsidRPr="00B064D4">
          <w:rPr>
            <w:rStyle w:val="Hipervnculo"/>
            <w:noProof/>
          </w:rPr>
          <w:t>Figura 52. Requerimientos y Costos 1</w:t>
        </w:r>
        <w:r w:rsidR="00B017E2">
          <w:rPr>
            <w:noProof/>
            <w:webHidden/>
          </w:rPr>
          <w:tab/>
        </w:r>
        <w:r w:rsidR="00B017E2">
          <w:rPr>
            <w:noProof/>
            <w:webHidden/>
          </w:rPr>
          <w:fldChar w:fldCharType="begin"/>
        </w:r>
        <w:r w:rsidR="00B017E2">
          <w:rPr>
            <w:noProof/>
            <w:webHidden/>
          </w:rPr>
          <w:instrText xml:space="preserve"> PAGEREF _Toc70193625 \h </w:instrText>
        </w:r>
        <w:r w:rsidR="00B017E2">
          <w:rPr>
            <w:noProof/>
            <w:webHidden/>
          </w:rPr>
        </w:r>
        <w:r w:rsidR="00B017E2">
          <w:rPr>
            <w:noProof/>
            <w:webHidden/>
          </w:rPr>
          <w:fldChar w:fldCharType="separate"/>
        </w:r>
        <w:r w:rsidR="00B017E2">
          <w:rPr>
            <w:noProof/>
            <w:webHidden/>
          </w:rPr>
          <w:t>93</w:t>
        </w:r>
        <w:r w:rsidR="00B017E2">
          <w:rPr>
            <w:noProof/>
            <w:webHidden/>
          </w:rPr>
          <w:fldChar w:fldCharType="end"/>
        </w:r>
      </w:hyperlink>
    </w:p>
    <w:p w14:paraId="77B310CD" w14:textId="4533FCC1" w:rsidR="00B017E2" w:rsidRDefault="000C233E">
      <w:pPr>
        <w:pStyle w:val="Tabladeilustraciones"/>
        <w:tabs>
          <w:tab w:val="right" w:leader="dot" w:pos="9394"/>
        </w:tabs>
        <w:rPr>
          <w:rFonts w:eastAsiaTheme="minorEastAsia"/>
          <w:noProof/>
          <w:lang w:eastAsia="es-CO"/>
        </w:rPr>
      </w:pPr>
      <w:hyperlink w:anchor="_Toc70193626" w:history="1">
        <w:r w:rsidR="00B017E2" w:rsidRPr="00B064D4">
          <w:rPr>
            <w:rStyle w:val="Hipervnculo"/>
            <w:noProof/>
          </w:rPr>
          <w:t>Figura 53. Requerimientos y Costos 2</w:t>
        </w:r>
        <w:r w:rsidR="00B017E2">
          <w:rPr>
            <w:noProof/>
            <w:webHidden/>
          </w:rPr>
          <w:tab/>
        </w:r>
        <w:r w:rsidR="00B017E2">
          <w:rPr>
            <w:noProof/>
            <w:webHidden/>
          </w:rPr>
          <w:fldChar w:fldCharType="begin"/>
        </w:r>
        <w:r w:rsidR="00B017E2">
          <w:rPr>
            <w:noProof/>
            <w:webHidden/>
          </w:rPr>
          <w:instrText xml:space="preserve"> PAGEREF _Toc70193626 \h </w:instrText>
        </w:r>
        <w:r w:rsidR="00B017E2">
          <w:rPr>
            <w:noProof/>
            <w:webHidden/>
          </w:rPr>
        </w:r>
        <w:r w:rsidR="00B017E2">
          <w:rPr>
            <w:noProof/>
            <w:webHidden/>
          </w:rPr>
          <w:fldChar w:fldCharType="separate"/>
        </w:r>
        <w:r w:rsidR="00B017E2">
          <w:rPr>
            <w:noProof/>
            <w:webHidden/>
          </w:rPr>
          <w:t>93</w:t>
        </w:r>
        <w:r w:rsidR="00B017E2">
          <w:rPr>
            <w:noProof/>
            <w:webHidden/>
          </w:rPr>
          <w:fldChar w:fldCharType="end"/>
        </w:r>
      </w:hyperlink>
    </w:p>
    <w:p w14:paraId="2B987E56" w14:textId="26243B29" w:rsidR="00B017E2" w:rsidRDefault="000C233E">
      <w:pPr>
        <w:pStyle w:val="Tabladeilustraciones"/>
        <w:tabs>
          <w:tab w:val="right" w:leader="dot" w:pos="9394"/>
        </w:tabs>
        <w:rPr>
          <w:rFonts w:eastAsiaTheme="minorEastAsia"/>
          <w:noProof/>
          <w:lang w:eastAsia="es-CO"/>
        </w:rPr>
      </w:pPr>
      <w:hyperlink r:id="rId21" w:anchor="_Toc70193627" w:history="1">
        <w:r w:rsidR="00B017E2" w:rsidRPr="00B064D4">
          <w:rPr>
            <w:rStyle w:val="Hipervnculo"/>
            <w:noProof/>
          </w:rPr>
          <w:t>Figura 54. Funcionalidad Para la generación de distintos reportes</w:t>
        </w:r>
        <w:r w:rsidR="00B017E2">
          <w:rPr>
            <w:noProof/>
            <w:webHidden/>
          </w:rPr>
          <w:tab/>
        </w:r>
        <w:r w:rsidR="00B017E2">
          <w:rPr>
            <w:noProof/>
            <w:webHidden/>
          </w:rPr>
          <w:fldChar w:fldCharType="begin"/>
        </w:r>
        <w:r w:rsidR="00B017E2">
          <w:rPr>
            <w:noProof/>
            <w:webHidden/>
          </w:rPr>
          <w:instrText xml:space="preserve"> PAGEREF _Toc70193627 \h </w:instrText>
        </w:r>
        <w:r w:rsidR="00B017E2">
          <w:rPr>
            <w:noProof/>
            <w:webHidden/>
          </w:rPr>
        </w:r>
        <w:r w:rsidR="00B017E2">
          <w:rPr>
            <w:noProof/>
            <w:webHidden/>
          </w:rPr>
          <w:fldChar w:fldCharType="separate"/>
        </w:r>
        <w:r w:rsidR="00B017E2">
          <w:rPr>
            <w:noProof/>
            <w:webHidden/>
          </w:rPr>
          <w:t>94</w:t>
        </w:r>
        <w:r w:rsidR="00B017E2">
          <w:rPr>
            <w:noProof/>
            <w:webHidden/>
          </w:rPr>
          <w:fldChar w:fldCharType="end"/>
        </w:r>
      </w:hyperlink>
    </w:p>
    <w:p w14:paraId="14337872" w14:textId="1AA13833" w:rsidR="00B017E2" w:rsidRDefault="000C233E">
      <w:pPr>
        <w:pStyle w:val="Tabladeilustraciones"/>
        <w:tabs>
          <w:tab w:val="right" w:leader="dot" w:pos="9394"/>
        </w:tabs>
        <w:rPr>
          <w:rFonts w:eastAsiaTheme="minorEastAsia"/>
          <w:noProof/>
          <w:lang w:eastAsia="es-CO"/>
        </w:rPr>
      </w:pPr>
      <w:hyperlink r:id="rId22" w:anchor="_Toc70193628" w:history="1">
        <w:r w:rsidR="00B017E2" w:rsidRPr="00B064D4">
          <w:rPr>
            <w:rStyle w:val="Hipervnculo"/>
            <w:noProof/>
          </w:rPr>
          <w:t>Figura 55. Visualización de información de cliente</w:t>
        </w:r>
        <w:r w:rsidR="00B017E2">
          <w:rPr>
            <w:noProof/>
            <w:webHidden/>
          </w:rPr>
          <w:tab/>
        </w:r>
        <w:r w:rsidR="00B017E2">
          <w:rPr>
            <w:noProof/>
            <w:webHidden/>
          </w:rPr>
          <w:fldChar w:fldCharType="begin"/>
        </w:r>
        <w:r w:rsidR="00B017E2">
          <w:rPr>
            <w:noProof/>
            <w:webHidden/>
          </w:rPr>
          <w:instrText xml:space="preserve"> PAGEREF _Toc70193628 \h </w:instrText>
        </w:r>
        <w:r w:rsidR="00B017E2">
          <w:rPr>
            <w:noProof/>
            <w:webHidden/>
          </w:rPr>
        </w:r>
        <w:r w:rsidR="00B017E2">
          <w:rPr>
            <w:noProof/>
            <w:webHidden/>
          </w:rPr>
          <w:fldChar w:fldCharType="separate"/>
        </w:r>
        <w:r w:rsidR="00B017E2">
          <w:rPr>
            <w:noProof/>
            <w:webHidden/>
          </w:rPr>
          <w:t>94</w:t>
        </w:r>
        <w:r w:rsidR="00B017E2">
          <w:rPr>
            <w:noProof/>
            <w:webHidden/>
          </w:rPr>
          <w:fldChar w:fldCharType="end"/>
        </w:r>
      </w:hyperlink>
    </w:p>
    <w:p w14:paraId="15A060AB" w14:textId="380F1E38" w:rsidR="00B017E2" w:rsidRDefault="000C233E">
      <w:pPr>
        <w:pStyle w:val="Tabladeilustraciones"/>
        <w:tabs>
          <w:tab w:val="right" w:leader="dot" w:pos="9394"/>
        </w:tabs>
        <w:rPr>
          <w:rFonts w:eastAsiaTheme="minorEastAsia"/>
          <w:noProof/>
          <w:lang w:eastAsia="es-CO"/>
        </w:rPr>
      </w:pPr>
      <w:hyperlink w:anchor="_Toc70193629" w:history="1">
        <w:r w:rsidR="00B017E2" w:rsidRPr="00B064D4">
          <w:rPr>
            <w:rStyle w:val="Hipervnculo"/>
            <w:noProof/>
          </w:rPr>
          <w:t>Figura 56. Formulario Asignación Credenciales</w:t>
        </w:r>
        <w:r w:rsidR="00B017E2">
          <w:rPr>
            <w:noProof/>
            <w:webHidden/>
          </w:rPr>
          <w:tab/>
        </w:r>
        <w:r w:rsidR="00B017E2">
          <w:rPr>
            <w:noProof/>
            <w:webHidden/>
          </w:rPr>
          <w:fldChar w:fldCharType="begin"/>
        </w:r>
        <w:r w:rsidR="00B017E2">
          <w:rPr>
            <w:noProof/>
            <w:webHidden/>
          </w:rPr>
          <w:instrText xml:space="preserve"> PAGEREF _Toc70193629 \h </w:instrText>
        </w:r>
        <w:r w:rsidR="00B017E2">
          <w:rPr>
            <w:noProof/>
            <w:webHidden/>
          </w:rPr>
        </w:r>
        <w:r w:rsidR="00B017E2">
          <w:rPr>
            <w:noProof/>
            <w:webHidden/>
          </w:rPr>
          <w:fldChar w:fldCharType="separate"/>
        </w:r>
        <w:r w:rsidR="00B017E2">
          <w:rPr>
            <w:noProof/>
            <w:webHidden/>
          </w:rPr>
          <w:t>95</w:t>
        </w:r>
        <w:r w:rsidR="00B017E2">
          <w:rPr>
            <w:noProof/>
            <w:webHidden/>
          </w:rPr>
          <w:fldChar w:fldCharType="end"/>
        </w:r>
      </w:hyperlink>
    </w:p>
    <w:p w14:paraId="44A93CE3" w14:textId="72D563DA" w:rsidR="00B017E2" w:rsidRDefault="000C233E">
      <w:pPr>
        <w:pStyle w:val="Tabladeilustraciones"/>
        <w:tabs>
          <w:tab w:val="right" w:leader="dot" w:pos="9394"/>
        </w:tabs>
        <w:rPr>
          <w:rFonts w:eastAsiaTheme="minorEastAsia"/>
          <w:noProof/>
          <w:lang w:eastAsia="es-CO"/>
        </w:rPr>
      </w:pPr>
      <w:hyperlink w:anchor="_Toc70193630" w:history="1">
        <w:r w:rsidR="00B017E2" w:rsidRPr="00B064D4">
          <w:rPr>
            <w:rStyle w:val="Hipervnculo"/>
            <w:noProof/>
          </w:rPr>
          <w:t>Figura 57. Reporte PDF de Clientes Registrados</w:t>
        </w:r>
        <w:r w:rsidR="00B017E2">
          <w:rPr>
            <w:noProof/>
            <w:webHidden/>
          </w:rPr>
          <w:tab/>
        </w:r>
        <w:r w:rsidR="00B017E2">
          <w:rPr>
            <w:noProof/>
            <w:webHidden/>
          </w:rPr>
          <w:fldChar w:fldCharType="begin"/>
        </w:r>
        <w:r w:rsidR="00B017E2">
          <w:rPr>
            <w:noProof/>
            <w:webHidden/>
          </w:rPr>
          <w:instrText xml:space="preserve"> PAGEREF _Toc70193630 \h </w:instrText>
        </w:r>
        <w:r w:rsidR="00B017E2">
          <w:rPr>
            <w:noProof/>
            <w:webHidden/>
          </w:rPr>
        </w:r>
        <w:r w:rsidR="00B017E2">
          <w:rPr>
            <w:noProof/>
            <w:webHidden/>
          </w:rPr>
          <w:fldChar w:fldCharType="separate"/>
        </w:r>
        <w:r w:rsidR="00B017E2">
          <w:rPr>
            <w:noProof/>
            <w:webHidden/>
          </w:rPr>
          <w:t>95</w:t>
        </w:r>
        <w:r w:rsidR="00B017E2">
          <w:rPr>
            <w:noProof/>
            <w:webHidden/>
          </w:rPr>
          <w:fldChar w:fldCharType="end"/>
        </w:r>
      </w:hyperlink>
    </w:p>
    <w:p w14:paraId="2B91B638" w14:textId="5B3979F7" w:rsidR="00B017E2" w:rsidRDefault="000C233E">
      <w:pPr>
        <w:pStyle w:val="Tabladeilustraciones"/>
        <w:tabs>
          <w:tab w:val="right" w:leader="dot" w:pos="9394"/>
        </w:tabs>
        <w:rPr>
          <w:rFonts w:eastAsiaTheme="minorEastAsia"/>
          <w:noProof/>
          <w:lang w:eastAsia="es-CO"/>
        </w:rPr>
      </w:pPr>
      <w:hyperlink w:anchor="_Toc70193631" w:history="1">
        <w:r w:rsidR="00B017E2" w:rsidRPr="00B064D4">
          <w:rPr>
            <w:rStyle w:val="Hipervnculo"/>
            <w:noProof/>
          </w:rPr>
          <w:t>Figura 58. Reporte PDF de Reuniones Realizadas</w:t>
        </w:r>
        <w:r w:rsidR="00B017E2">
          <w:rPr>
            <w:noProof/>
            <w:webHidden/>
          </w:rPr>
          <w:tab/>
        </w:r>
        <w:r w:rsidR="00B017E2">
          <w:rPr>
            <w:noProof/>
            <w:webHidden/>
          </w:rPr>
          <w:fldChar w:fldCharType="begin"/>
        </w:r>
        <w:r w:rsidR="00B017E2">
          <w:rPr>
            <w:noProof/>
            <w:webHidden/>
          </w:rPr>
          <w:instrText xml:space="preserve"> PAGEREF _Toc70193631 \h </w:instrText>
        </w:r>
        <w:r w:rsidR="00B017E2">
          <w:rPr>
            <w:noProof/>
            <w:webHidden/>
          </w:rPr>
        </w:r>
        <w:r w:rsidR="00B017E2">
          <w:rPr>
            <w:noProof/>
            <w:webHidden/>
          </w:rPr>
          <w:fldChar w:fldCharType="separate"/>
        </w:r>
        <w:r w:rsidR="00B017E2">
          <w:rPr>
            <w:noProof/>
            <w:webHidden/>
          </w:rPr>
          <w:t>96</w:t>
        </w:r>
        <w:r w:rsidR="00B017E2">
          <w:rPr>
            <w:noProof/>
            <w:webHidden/>
          </w:rPr>
          <w:fldChar w:fldCharType="end"/>
        </w:r>
      </w:hyperlink>
    </w:p>
    <w:p w14:paraId="10084F73" w14:textId="5D9CD101" w:rsidR="00B017E2" w:rsidRDefault="000C233E">
      <w:pPr>
        <w:pStyle w:val="Tabladeilustraciones"/>
        <w:tabs>
          <w:tab w:val="right" w:leader="dot" w:pos="9394"/>
        </w:tabs>
        <w:rPr>
          <w:rFonts w:eastAsiaTheme="minorEastAsia"/>
          <w:noProof/>
          <w:lang w:eastAsia="es-CO"/>
        </w:rPr>
      </w:pPr>
      <w:hyperlink w:anchor="_Toc70193632" w:history="1">
        <w:r w:rsidR="00B017E2" w:rsidRPr="00B064D4">
          <w:rPr>
            <w:rStyle w:val="Hipervnculo"/>
            <w:noProof/>
          </w:rPr>
          <w:t>Figura 59. Reporte PDF de Leads Registrados</w:t>
        </w:r>
        <w:r w:rsidR="00B017E2">
          <w:rPr>
            <w:noProof/>
            <w:webHidden/>
          </w:rPr>
          <w:tab/>
        </w:r>
        <w:r w:rsidR="00B017E2">
          <w:rPr>
            <w:noProof/>
            <w:webHidden/>
          </w:rPr>
          <w:fldChar w:fldCharType="begin"/>
        </w:r>
        <w:r w:rsidR="00B017E2">
          <w:rPr>
            <w:noProof/>
            <w:webHidden/>
          </w:rPr>
          <w:instrText xml:space="preserve"> PAGEREF _Toc70193632 \h </w:instrText>
        </w:r>
        <w:r w:rsidR="00B017E2">
          <w:rPr>
            <w:noProof/>
            <w:webHidden/>
          </w:rPr>
        </w:r>
        <w:r w:rsidR="00B017E2">
          <w:rPr>
            <w:noProof/>
            <w:webHidden/>
          </w:rPr>
          <w:fldChar w:fldCharType="separate"/>
        </w:r>
        <w:r w:rsidR="00B017E2">
          <w:rPr>
            <w:noProof/>
            <w:webHidden/>
          </w:rPr>
          <w:t>96</w:t>
        </w:r>
        <w:r w:rsidR="00B017E2">
          <w:rPr>
            <w:noProof/>
            <w:webHidden/>
          </w:rPr>
          <w:fldChar w:fldCharType="end"/>
        </w:r>
      </w:hyperlink>
    </w:p>
    <w:p w14:paraId="29DC9EBC" w14:textId="4AEFD232" w:rsidR="00B017E2" w:rsidRDefault="000C233E">
      <w:pPr>
        <w:pStyle w:val="Tabladeilustraciones"/>
        <w:tabs>
          <w:tab w:val="right" w:leader="dot" w:pos="9394"/>
        </w:tabs>
        <w:rPr>
          <w:rFonts w:eastAsiaTheme="minorEastAsia"/>
          <w:noProof/>
          <w:lang w:eastAsia="es-CO"/>
        </w:rPr>
      </w:pPr>
      <w:hyperlink w:anchor="_Toc70193633" w:history="1">
        <w:r w:rsidR="00B017E2" w:rsidRPr="00B064D4">
          <w:rPr>
            <w:rStyle w:val="Hipervnculo"/>
            <w:noProof/>
          </w:rPr>
          <w:t>Figura 60. Reporte de Proyectos Registrados</w:t>
        </w:r>
        <w:r w:rsidR="00B017E2">
          <w:rPr>
            <w:noProof/>
            <w:webHidden/>
          </w:rPr>
          <w:tab/>
        </w:r>
        <w:r w:rsidR="00B017E2">
          <w:rPr>
            <w:noProof/>
            <w:webHidden/>
          </w:rPr>
          <w:fldChar w:fldCharType="begin"/>
        </w:r>
        <w:r w:rsidR="00B017E2">
          <w:rPr>
            <w:noProof/>
            <w:webHidden/>
          </w:rPr>
          <w:instrText xml:space="preserve"> PAGEREF _Toc70193633 \h </w:instrText>
        </w:r>
        <w:r w:rsidR="00B017E2">
          <w:rPr>
            <w:noProof/>
            <w:webHidden/>
          </w:rPr>
        </w:r>
        <w:r w:rsidR="00B017E2">
          <w:rPr>
            <w:noProof/>
            <w:webHidden/>
          </w:rPr>
          <w:fldChar w:fldCharType="separate"/>
        </w:r>
        <w:r w:rsidR="00B017E2">
          <w:rPr>
            <w:noProof/>
            <w:webHidden/>
          </w:rPr>
          <w:t>97</w:t>
        </w:r>
        <w:r w:rsidR="00B017E2">
          <w:rPr>
            <w:noProof/>
            <w:webHidden/>
          </w:rPr>
          <w:fldChar w:fldCharType="end"/>
        </w:r>
      </w:hyperlink>
    </w:p>
    <w:p w14:paraId="0FC24F5E" w14:textId="440E2517" w:rsidR="00B017E2" w:rsidRDefault="000C233E">
      <w:pPr>
        <w:pStyle w:val="Tabladeilustraciones"/>
        <w:tabs>
          <w:tab w:val="right" w:leader="dot" w:pos="9394"/>
        </w:tabs>
        <w:rPr>
          <w:rFonts w:eastAsiaTheme="minorEastAsia"/>
          <w:noProof/>
          <w:lang w:eastAsia="es-CO"/>
        </w:rPr>
      </w:pPr>
      <w:hyperlink w:anchor="_Toc70193634" w:history="1">
        <w:r w:rsidR="00B017E2" w:rsidRPr="00B064D4">
          <w:rPr>
            <w:rStyle w:val="Hipervnculo"/>
            <w:noProof/>
          </w:rPr>
          <w:t>Figura 61. Asignación de fechas para las facturas</w:t>
        </w:r>
        <w:r w:rsidR="00B017E2">
          <w:rPr>
            <w:noProof/>
            <w:webHidden/>
          </w:rPr>
          <w:tab/>
        </w:r>
        <w:r w:rsidR="00B017E2">
          <w:rPr>
            <w:noProof/>
            <w:webHidden/>
          </w:rPr>
          <w:fldChar w:fldCharType="begin"/>
        </w:r>
        <w:r w:rsidR="00B017E2">
          <w:rPr>
            <w:noProof/>
            <w:webHidden/>
          </w:rPr>
          <w:instrText xml:space="preserve"> PAGEREF _Toc70193634 \h </w:instrText>
        </w:r>
        <w:r w:rsidR="00B017E2">
          <w:rPr>
            <w:noProof/>
            <w:webHidden/>
          </w:rPr>
        </w:r>
        <w:r w:rsidR="00B017E2">
          <w:rPr>
            <w:noProof/>
            <w:webHidden/>
          </w:rPr>
          <w:fldChar w:fldCharType="separate"/>
        </w:r>
        <w:r w:rsidR="00B017E2">
          <w:rPr>
            <w:noProof/>
            <w:webHidden/>
          </w:rPr>
          <w:t>97</w:t>
        </w:r>
        <w:r w:rsidR="00B017E2">
          <w:rPr>
            <w:noProof/>
            <w:webHidden/>
          </w:rPr>
          <w:fldChar w:fldCharType="end"/>
        </w:r>
      </w:hyperlink>
    </w:p>
    <w:p w14:paraId="2C6B7E0D" w14:textId="4048D5C4" w:rsidR="00B017E2" w:rsidRDefault="000C233E">
      <w:pPr>
        <w:pStyle w:val="Tabladeilustraciones"/>
        <w:tabs>
          <w:tab w:val="right" w:leader="dot" w:pos="9394"/>
        </w:tabs>
        <w:rPr>
          <w:rFonts w:eastAsiaTheme="minorEastAsia"/>
          <w:noProof/>
          <w:lang w:eastAsia="es-CO"/>
        </w:rPr>
      </w:pPr>
      <w:hyperlink w:anchor="_Toc70193635" w:history="1">
        <w:r w:rsidR="00B017E2" w:rsidRPr="00B064D4">
          <w:rPr>
            <w:rStyle w:val="Hipervnculo"/>
            <w:noProof/>
          </w:rPr>
          <w:t>Figura 62. Factura 1</w:t>
        </w:r>
        <w:r w:rsidR="00B017E2">
          <w:rPr>
            <w:noProof/>
            <w:webHidden/>
          </w:rPr>
          <w:tab/>
        </w:r>
        <w:r w:rsidR="00B017E2">
          <w:rPr>
            <w:noProof/>
            <w:webHidden/>
          </w:rPr>
          <w:fldChar w:fldCharType="begin"/>
        </w:r>
        <w:r w:rsidR="00B017E2">
          <w:rPr>
            <w:noProof/>
            <w:webHidden/>
          </w:rPr>
          <w:instrText xml:space="preserve"> PAGEREF _Toc70193635 \h </w:instrText>
        </w:r>
        <w:r w:rsidR="00B017E2">
          <w:rPr>
            <w:noProof/>
            <w:webHidden/>
          </w:rPr>
        </w:r>
        <w:r w:rsidR="00B017E2">
          <w:rPr>
            <w:noProof/>
            <w:webHidden/>
          </w:rPr>
          <w:fldChar w:fldCharType="separate"/>
        </w:r>
        <w:r w:rsidR="00B017E2">
          <w:rPr>
            <w:noProof/>
            <w:webHidden/>
          </w:rPr>
          <w:t>98</w:t>
        </w:r>
        <w:r w:rsidR="00B017E2">
          <w:rPr>
            <w:noProof/>
            <w:webHidden/>
          </w:rPr>
          <w:fldChar w:fldCharType="end"/>
        </w:r>
      </w:hyperlink>
    </w:p>
    <w:p w14:paraId="32CF7557" w14:textId="75D29BD5" w:rsidR="00B017E2" w:rsidRDefault="000C233E">
      <w:pPr>
        <w:pStyle w:val="Tabladeilustraciones"/>
        <w:tabs>
          <w:tab w:val="right" w:leader="dot" w:pos="9394"/>
        </w:tabs>
        <w:rPr>
          <w:rFonts w:eastAsiaTheme="minorEastAsia"/>
          <w:noProof/>
          <w:lang w:eastAsia="es-CO"/>
        </w:rPr>
      </w:pPr>
      <w:hyperlink w:anchor="_Toc70193636" w:history="1">
        <w:r w:rsidR="00B017E2" w:rsidRPr="00B064D4">
          <w:rPr>
            <w:rStyle w:val="Hipervnculo"/>
            <w:noProof/>
          </w:rPr>
          <w:t>Figura 63. Factura 2</w:t>
        </w:r>
        <w:r w:rsidR="00B017E2">
          <w:rPr>
            <w:noProof/>
            <w:webHidden/>
          </w:rPr>
          <w:tab/>
        </w:r>
        <w:r w:rsidR="00B017E2">
          <w:rPr>
            <w:noProof/>
            <w:webHidden/>
          </w:rPr>
          <w:fldChar w:fldCharType="begin"/>
        </w:r>
        <w:r w:rsidR="00B017E2">
          <w:rPr>
            <w:noProof/>
            <w:webHidden/>
          </w:rPr>
          <w:instrText xml:space="preserve"> PAGEREF _Toc70193636 \h </w:instrText>
        </w:r>
        <w:r w:rsidR="00B017E2">
          <w:rPr>
            <w:noProof/>
            <w:webHidden/>
          </w:rPr>
        </w:r>
        <w:r w:rsidR="00B017E2">
          <w:rPr>
            <w:noProof/>
            <w:webHidden/>
          </w:rPr>
          <w:fldChar w:fldCharType="separate"/>
        </w:r>
        <w:r w:rsidR="00B017E2">
          <w:rPr>
            <w:noProof/>
            <w:webHidden/>
          </w:rPr>
          <w:t>98</w:t>
        </w:r>
        <w:r w:rsidR="00B017E2">
          <w:rPr>
            <w:noProof/>
            <w:webHidden/>
          </w:rPr>
          <w:fldChar w:fldCharType="end"/>
        </w:r>
      </w:hyperlink>
    </w:p>
    <w:p w14:paraId="5BD5626C" w14:textId="28A57293" w:rsidR="00B017E2" w:rsidRDefault="000C233E">
      <w:pPr>
        <w:pStyle w:val="Tabladeilustraciones"/>
        <w:tabs>
          <w:tab w:val="right" w:leader="dot" w:pos="9394"/>
        </w:tabs>
        <w:rPr>
          <w:rFonts w:eastAsiaTheme="minorEastAsia"/>
          <w:noProof/>
          <w:lang w:eastAsia="es-CO"/>
        </w:rPr>
      </w:pPr>
      <w:hyperlink w:anchor="_Toc70193637" w:history="1">
        <w:r w:rsidR="00B017E2" w:rsidRPr="00B064D4">
          <w:rPr>
            <w:rStyle w:val="Hipervnculo"/>
            <w:noProof/>
          </w:rPr>
          <w:t>Figura 64. Confirmación registro usuario vía email</w:t>
        </w:r>
        <w:r w:rsidR="00B017E2">
          <w:rPr>
            <w:noProof/>
            <w:webHidden/>
          </w:rPr>
          <w:tab/>
        </w:r>
        <w:r w:rsidR="00B017E2">
          <w:rPr>
            <w:noProof/>
            <w:webHidden/>
          </w:rPr>
          <w:fldChar w:fldCharType="begin"/>
        </w:r>
        <w:r w:rsidR="00B017E2">
          <w:rPr>
            <w:noProof/>
            <w:webHidden/>
          </w:rPr>
          <w:instrText xml:space="preserve"> PAGEREF _Toc70193637 \h </w:instrText>
        </w:r>
        <w:r w:rsidR="00B017E2">
          <w:rPr>
            <w:noProof/>
            <w:webHidden/>
          </w:rPr>
        </w:r>
        <w:r w:rsidR="00B017E2">
          <w:rPr>
            <w:noProof/>
            <w:webHidden/>
          </w:rPr>
          <w:fldChar w:fldCharType="separate"/>
        </w:r>
        <w:r w:rsidR="00B017E2">
          <w:rPr>
            <w:noProof/>
            <w:webHidden/>
          </w:rPr>
          <w:t>99</w:t>
        </w:r>
        <w:r w:rsidR="00B017E2">
          <w:rPr>
            <w:noProof/>
            <w:webHidden/>
          </w:rPr>
          <w:fldChar w:fldCharType="end"/>
        </w:r>
      </w:hyperlink>
    </w:p>
    <w:p w14:paraId="242D9E94" w14:textId="787C1B4F" w:rsidR="00B017E2" w:rsidRDefault="000C233E">
      <w:pPr>
        <w:pStyle w:val="Tabladeilustraciones"/>
        <w:tabs>
          <w:tab w:val="right" w:leader="dot" w:pos="9394"/>
        </w:tabs>
        <w:rPr>
          <w:rFonts w:eastAsiaTheme="minorEastAsia"/>
          <w:noProof/>
          <w:lang w:eastAsia="es-CO"/>
        </w:rPr>
      </w:pPr>
      <w:hyperlink w:anchor="_Toc70193638" w:history="1">
        <w:r w:rsidR="00B017E2" w:rsidRPr="00B064D4">
          <w:rPr>
            <w:rStyle w:val="Hipervnculo"/>
            <w:noProof/>
          </w:rPr>
          <w:t>Figura 65. Estilos CSS</w:t>
        </w:r>
        <w:r w:rsidR="00B017E2">
          <w:rPr>
            <w:noProof/>
            <w:webHidden/>
          </w:rPr>
          <w:tab/>
        </w:r>
        <w:r w:rsidR="00B017E2">
          <w:rPr>
            <w:noProof/>
            <w:webHidden/>
          </w:rPr>
          <w:fldChar w:fldCharType="begin"/>
        </w:r>
        <w:r w:rsidR="00B017E2">
          <w:rPr>
            <w:noProof/>
            <w:webHidden/>
          </w:rPr>
          <w:instrText xml:space="preserve"> PAGEREF _Toc70193638 \h </w:instrText>
        </w:r>
        <w:r w:rsidR="00B017E2">
          <w:rPr>
            <w:noProof/>
            <w:webHidden/>
          </w:rPr>
        </w:r>
        <w:r w:rsidR="00B017E2">
          <w:rPr>
            <w:noProof/>
            <w:webHidden/>
          </w:rPr>
          <w:fldChar w:fldCharType="separate"/>
        </w:r>
        <w:r w:rsidR="00B017E2">
          <w:rPr>
            <w:noProof/>
            <w:webHidden/>
          </w:rPr>
          <w:t>99</w:t>
        </w:r>
        <w:r w:rsidR="00B017E2">
          <w:rPr>
            <w:noProof/>
            <w:webHidden/>
          </w:rPr>
          <w:fldChar w:fldCharType="end"/>
        </w:r>
      </w:hyperlink>
    </w:p>
    <w:p w14:paraId="05296956" w14:textId="7348ACDB" w:rsidR="00B017E2" w:rsidRDefault="000C233E">
      <w:pPr>
        <w:pStyle w:val="Tabladeilustraciones"/>
        <w:tabs>
          <w:tab w:val="right" w:leader="dot" w:pos="9394"/>
        </w:tabs>
        <w:rPr>
          <w:rFonts w:eastAsiaTheme="minorEastAsia"/>
          <w:noProof/>
          <w:lang w:eastAsia="es-CO"/>
        </w:rPr>
      </w:pPr>
      <w:hyperlink w:anchor="_Toc70193639" w:history="1">
        <w:r w:rsidR="00B017E2" w:rsidRPr="00B064D4">
          <w:rPr>
            <w:rStyle w:val="Hipervnculo"/>
            <w:noProof/>
          </w:rPr>
          <w:t>Figura 66. Validación de campos vacíos Formulario Añadir Lead</w:t>
        </w:r>
        <w:r w:rsidR="00B017E2">
          <w:rPr>
            <w:noProof/>
            <w:webHidden/>
          </w:rPr>
          <w:tab/>
        </w:r>
        <w:r w:rsidR="00B017E2">
          <w:rPr>
            <w:noProof/>
            <w:webHidden/>
          </w:rPr>
          <w:fldChar w:fldCharType="begin"/>
        </w:r>
        <w:r w:rsidR="00B017E2">
          <w:rPr>
            <w:noProof/>
            <w:webHidden/>
          </w:rPr>
          <w:instrText xml:space="preserve"> PAGEREF _Toc70193639 \h </w:instrText>
        </w:r>
        <w:r w:rsidR="00B017E2">
          <w:rPr>
            <w:noProof/>
            <w:webHidden/>
          </w:rPr>
        </w:r>
        <w:r w:rsidR="00B017E2">
          <w:rPr>
            <w:noProof/>
            <w:webHidden/>
          </w:rPr>
          <w:fldChar w:fldCharType="separate"/>
        </w:r>
        <w:r w:rsidR="00B017E2">
          <w:rPr>
            <w:noProof/>
            <w:webHidden/>
          </w:rPr>
          <w:t>103</w:t>
        </w:r>
        <w:r w:rsidR="00B017E2">
          <w:rPr>
            <w:noProof/>
            <w:webHidden/>
          </w:rPr>
          <w:fldChar w:fldCharType="end"/>
        </w:r>
      </w:hyperlink>
    </w:p>
    <w:p w14:paraId="20BACC5B" w14:textId="7DAFB87B" w:rsidR="00B017E2" w:rsidRDefault="000C233E">
      <w:pPr>
        <w:pStyle w:val="Tabladeilustraciones"/>
        <w:tabs>
          <w:tab w:val="right" w:leader="dot" w:pos="9394"/>
        </w:tabs>
        <w:rPr>
          <w:rFonts w:eastAsiaTheme="minorEastAsia"/>
          <w:noProof/>
          <w:lang w:eastAsia="es-CO"/>
        </w:rPr>
      </w:pPr>
      <w:hyperlink w:anchor="_Toc70193640" w:history="1">
        <w:r w:rsidR="00B017E2" w:rsidRPr="00B064D4">
          <w:rPr>
            <w:rStyle w:val="Hipervnculo"/>
            <w:noProof/>
          </w:rPr>
          <w:t>Figura 67. Validación de campos vacíos sobre el Formulario de Agendar Reuniones</w:t>
        </w:r>
        <w:r w:rsidR="00B017E2">
          <w:rPr>
            <w:noProof/>
            <w:webHidden/>
          </w:rPr>
          <w:tab/>
        </w:r>
        <w:r w:rsidR="00B017E2">
          <w:rPr>
            <w:noProof/>
            <w:webHidden/>
          </w:rPr>
          <w:fldChar w:fldCharType="begin"/>
        </w:r>
        <w:r w:rsidR="00B017E2">
          <w:rPr>
            <w:noProof/>
            <w:webHidden/>
          </w:rPr>
          <w:instrText xml:space="preserve"> PAGEREF _Toc70193640 \h </w:instrText>
        </w:r>
        <w:r w:rsidR="00B017E2">
          <w:rPr>
            <w:noProof/>
            <w:webHidden/>
          </w:rPr>
        </w:r>
        <w:r w:rsidR="00B017E2">
          <w:rPr>
            <w:noProof/>
            <w:webHidden/>
          </w:rPr>
          <w:fldChar w:fldCharType="separate"/>
        </w:r>
        <w:r w:rsidR="00B017E2">
          <w:rPr>
            <w:noProof/>
            <w:webHidden/>
          </w:rPr>
          <w:t>103</w:t>
        </w:r>
        <w:r w:rsidR="00B017E2">
          <w:rPr>
            <w:noProof/>
            <w:webHidden/>
          </w:rPr>
          <w:fldChar w:fldCharType="end"/>
        </w:r>
      </w:hyperlink>
    </w:p>
    <w:p w14:paraId="393E76CE" w14:textId="71732C76" w:rsidR="00B017E2" w:rsidRDefault="000C233E">
      <w:pPr>
        <w:pStyle w:val="Tabladeilustraciones"/>
        <w:tabs>
          <w:tab w:val="right" w:leader="dot" w:pos="9394"/>
        </w:tabs>
        <w:rPr>
          <w:rFonts w:eastAsiaTheme="minorEastAsia"/>
          <w:noProof/>
          <w:lang w:eastAsia="es-CO"/>
        </w:rPr>
      </w:pPr>
      <w:hyperlink w:anchor="_Toc70193641" w:history="1">
        <w:r w:rsidR="00B017E2" w:rsidRPr="00B064D4">
          <w:rPr>
            <w:rStyle w:val="Hipervnculo"/>
            <w:noProof/>
          </w:rPr>
          <w:t>Figura 68. Validación formato en el campo correo</w:t>
        </w:r>
        <w:r w:rsidR="00B017E2">
          <w:rPr>
            <w:noProof/>
            <w:webHidden/>
          </w:rPr>
          <w:tab/>
        </w:r>
        <w:r w:rsidR="00B017E2">
          <w:rPr>
            <w:noProof/>
            <w:webHidden/>
          </w:rPr>
          <w:fldChar w:fldCharType="begin"/>
        </w:r>
        <w:r w:rsidR="00B017E2">
          <w:rPr>
            <w:noProof/>
            <w:webHidden/>
          </w:rPr>
          <w:instrText xml:space="preserve"> PAGEREF _Toc70193641 \h </w:instrText>
        </w:r>
        <w:r w:rsidR="00B017E2">
          <w:rPr>
            <w:noProof/>
            <w:webHidden/>
          </w:rPr>
        </w:r>
        <w:r w:rsidR="00B017E2">
          <w:rPr>
            <w:noProof/>
            <w:webHidden/>
          </w:rPr>
          <w:fldChar w:fldCharType="separate"/>
        </w:r>
        <w:r w:rsidR="00B017E2">
          <w:rPr>
            <w:noProof/>
            <w:webHidden/>
          </w:rPr>
          <w:t>104</w:t>
        </w:r>
        <w:r w:rsidR="00B017E2">
          <w:rPr>
            <w:noProof/>
            <w:webHidden/>
          </w:rPr>
          <w:fldChar w:fldCharType="end"/>
        </w:r>
      </w:hyperlink>
    </w:p>
    <w:p w14:paraId="2C609C12" w14:textId="2960BC3E" w:rsidR="00B017E2" w:rsidRDefault="000C233E">
      <w:pPr>
        <w:pStyle w:val="Tabladeilustraciones"/>
        <w:tabs>
          <w:tab w:val="right" w:leader="dot" w:pos="9394"/>
        </w:tabs>
        <w:rPr>
          <w:rFonts w:eastAsiaTheme="minorEastAsia"/>
          <w:noProof/>
          <w:lang w:eastAsia="es-CO"/>
        </w:rPr>
      </w:pPr>
      <w:hyperlink w:anchor="_Toc70193642" w:history="1">
        <w:r w:rsidR="00B017E2" w:rsidRPr="00B064D4">
          <w:rPr>
            <w:rStyle w:val="Hipervnculo"/>
            <w:noProof/>
          </w:rPr>
          <w:t>Figura 69. Validación campos vacíos sobre la adición de propuestas</w:t>
        </w:r>
        <w:r w:rsidR="00B017E2">
          <w:rPr>
            <w:noProof/>
            <w:webHidden/>
          </w:rPr>
          <w:tab/>
        </w:r>
        <w:r w:rsidR="00B017E2">
          <w:rPr>
            <w:noProof/>
            <w:webHidden/>
          </w:rPr>
          <w:fldChar w:fldCharType="begin"/>
        </w:r>
        <w:r w:rsidR="00B017E2">
          <w:rPr>
            <w:noProof/>
            <w:webHidden/>
          </w:rPr>
          <w:instrText xml:space="preserve"> PAGEREF _Toc70193642 \h </w:instrText>
        </w:r>
        <w:r w:rsidR="00B017E2">
          <w:rPr>
            <w:noProof/>
            <w:webHidden/>
          </w:rPr>
        </w:r>
        <w:r w:rsidR="00B017E2">
          <w:rPr>
            <w:noProof/>
            <w:webHidden/>
          </w:rPr>
          <w:fldChar w:fldCharType="separate"/>
        </w:r>
        <w:r w:rsidR="00B017E2">
          <w:rPr>
            <w:noProof/>
            <w:webHidden/>
          </w:rPr>
          <w:t>104</w:t>
        </w:r>
        <w:r w:rsidR="00B017E2">
          <w:rPr>
            <w:noProof/>
            <w:webHidden/>
          </w:rPr>
          <w:fldChar w:fldCharType="end"/>
        </w:r>
      </w:hyperlink>
    </w:p>
    <w:p w14:paraId="11503336" w14:textId="4096BA2E" w:rsidR="00B017E2" w:rsidRDefault="000C233E">
      <w:pPr>
        <w:pStyle w:val="Tabladeilustraciones"/>
        <w:tabs>
          <w:tab w:val="right" w:leader="dot" w:pos="9394"/>
        </w:tabs>
        <w:rPr>
          <w:rFonts w:eastAsiaTheme="minorEastAsia"/>
          <w:noProof/>
          <w:lang w:eastAsia="es-CO"/>
        </w:rPr>
      </w:pPr>
      <w:hyperlink w:anchor="_Toc70193643" w:history="1">
        <w:r w:rsidR="00B017E2" w:rsidRPr="00B064D4">
          <w:rPr>
            <w:rStyle w:val="Hipervnculo"/>
            <w:noProof/>
          </w:rPr>
          <w:t>Figura 70. Validación de usuario inexistente</w:t>
        </w:r>
        <w:r w:rsidR="00B017E2">
          <w:rPr>
            <w:noProof/>
            <w:webHidden/>
          </w:rPr>
          <w:tab/>
        </w:r>
        <w:r w:rsidR="00B017E2">
          <w:rPr>
            <w:noProof/>
            <w:webHidden/>
          </w:rPr>
          <w:fldChar w:fldCharType="begin"/>
        </w:r>
        <w:r w:rsidR="00B017E2">
          <w:rPr>
            <w:noProof/>
            <w:webHidden/>
          </w:rPr>
          <w:instrText xml:space="preserve"> PAGEREF _Toc70193643 \h </w:instrText>
        </w:r>
        <w:r w:rsidR="00B017E2">
          <w:rPr>
            <w:noProof/>
            <w:webHidden/>
          </w:rPr>
        </w:r>
        <w:r w:rsidR="00B017E2">
          <w:rPr>
            <w:noProof/>
            <w:webHidden/>
          </w:rPr>
          <w:fldChar w:fldCharType="separate"/>
        </w:r>
        <w:r w:rsidR="00B017E2">
          <w:rPr>
            <w:noProof/>
            <w:webHidden/>
          </w:rPr>
          <w:t>106</w:t>
        </w:r>
        <w:r w:rsidR="00B017E2">
          <w:rPr>
            <w:noProof/>
            <w:webHidden/>
          </w:rPr>
          <w:fldChar w:fldCharType="end"/>
        </w:r>
      </w:hyperlink>
    </w:p>
    <w:p w14:paraId="55AFC7A8" w14:textId="582523C0" w:rsidR="00EE0A82" w:rsidRDefault="00EE0A82" w:rsidP="00EE0A82">
      <w:r>
        <w:fldChar w:fldCharType="end"/>
      </w:r>
    </w:p>
    <w:p w14:paraId="538B64C0" w14:textId="77777777" w:rsidR="00EE0A82" w:rsidRDefault="00EE0A82" w:rsidP="00EE0A82"/>
    <w:p w14:paraId="25A50918" w14:textId="77777777" w:rsidR="00EE0A82" w:rsidRDefault="00EE0A82" w:rsidP="00EE0A82"/>
    <w:p w14:paraId="475AB469" w14:textId="77777777" w:rsidR="00EE0A82" w:rsidRDefault="00EE0A82" w:rsidP="00EE0A82"/>
    <w:p w14:paraId="7DC8000D" w14:textId="77777777" w:rsidR="00EE0A82" w:rsidRDefault="00EE0A82" w:rsidP="00EE0A82"/>
    <w:p w14:paraId="7CB6DFBD" w14:textId="77777777" w:rsidR="00EE0A82" w:rsidRDefault="00EE0A82" w:rsidP="00EE0A82"/>
    <w:p w14:paraId="0EB260F5" w14:textId="77777777" w:rsidR="00EE0A82" w:rsidRDefault="00EE0A82" w:rsidP="00EE0A82"/>
    <w:p w14:paraId="6C3E3DE4" w14:textId="77777777" w:rsidR="00EE0A82" w:rsidRDefault="00EE0A82" w:rsidP="00EE0A82"/>
    <w:p w14:paraId="2AD93815" w14:textId="77777777" w:rsidR="00EE0A82" w:rsidRDefault="00EE0A82" w:rsidP="00EE0A82"/>
    <w:p w14:paraId="6A4958F7" w14:textId="77777777" w:rsidR="00EE0A82" w:rsidRDefault="00EE0A82" w:rsidP="00EE0A82"/>
    <w:p w14:paraId="1AE6E5AF" w14:textId="77777777" w:rsidR="00EE0A82" w:rsidRDefault="00EE0A82" w:rsidP="00EE0A82"/>
    <w:p w14:paraId="5305160D" w14:textId="77777777" w:rsidR="00EE0A82" w:rsidRDefault="00EE0A82" w:rsidP="00996ECE">
      <w:pPr>
        <w:pStyle w:val="Ttulo1"/>
        <w:spacing w:after="480"/>
        <w:ind w:left="708" w:hanging="708"/>
        <w:jc w:val="center"/>
        <w:rPr>
          <w:rFonts w:ascii="Times New Roman" w:hAnsi="Times New Roman" w:cs="Times New Roman"/>
          <w:b/>
          <w:bCs/>
          <w:color w:val="000000" w:themeColor="text1"/>
          <w:sz w:val="28"/>
          <w:szCs w:val="28"/>
        </w:rPr>
      </w:pPr>
      <w:bookmarkStart w:id="8" w:name="_Toc70188359"/>
      <w:r>
        <w:rPr>
          <w:rFonts w:ascii="Times New Roman" w:hAnsi="Times New Roman" w:cs="Times New Roman"/>
          <w:b/>
          <w:bCs/>
          <w:color w:val="000000" w:themeColor="text1"/>
          <w:sz w:val="28"/>
          <w:szCs w:val="28"/>
        </w:rPr>
        <w:lastRenderedPageBreak/>
        <w:t>LISTA DE TABLAS</w:t>
      </w:r>
      <w:bookmarkEnd w:id="8"/>
    </w:p>
    <w:p w14:paraId="052BE4B7" w14:textId="77777777" w:rsidR="00442618" w:rsidRDefault="00EE0A82">
      <w:pPr>
        <w:pStyle w:val="Tabladeilustraciones"/>
        <w:tabs>
          <w:tab w:val="right" w:leader="dot" w:pos="9394"/>
        </w:tabs>
        <w:rPr>
          <w:rFonts w:eastAsiaTheme="minorEastAsia"/>
          <w:noProof/>
          <w:lang w:eastAsia="es-CO"/>
        </w:rPr>
      </w:pPr>
      <w:r>
        <w:fldChar w:fldCharType="begin"/>
      </w:r>
      <w:r>
        <w:instrText xml:space="preserve"> TOC \h \z \c "Tabla" </w:instrText>
      </w:r>
      <w:r>
        <w:fldChar w:fldCharType="separate"/>
      </w:r>
      <w:hyperlink w:anchor="_Toc66630931" w:history="1">
        <w:r w:rsidR="00442618" w:rsidRPr="00963590">
          <w:rPr>
            <w:rStyle w:val="Hipervnculo"/>
            <w:noProof/>
          </w:rPr>
          <w:t>Tabla 1. Caso de Uso 1: Agendar Reunión</w:t>
        </w:r>
        <w:r w:rsidR="00442618">
          <w:rPr>
            <w:noProof/>
            <w:webHidden/>
          </w:rPr>
          <w:tab/>
        </w:r>
        <w:r w:rsidR="00442618">
          <w:rPr>
            <w:noProof/>
            <w:webHidden/>
          </w:rPr>
          <w:fldChar w:fldCharType="begin"/>
        </w:r>
        <w:r w:rsidR="00442618">
          <w:rPr>
            <w:noProof/>
            <w:webHidden/>
          </w:rPr>
          <w:instrText xml:space="preserve"> PAGEREF _Toc66630931 \h </w:instrText>
        </w:r>
        <w:r w:rsidR="00442618">
          <w:rPr>
            <w:noProof/>
            <w:webHidden/>
          </w:rPr>
        </w:r>
        <w:r w:rsidR="00442618">
          <w:rPr>
            <w:noProof/>
            <w:webHidden/>
          </w:rPr>
          <w:fldChar w:fldCharType="separate"/>
        </w:r>
        <w:r w:rsidR="00442618">
          <w:rPr>
            <w:noProof/>
            <w:webHidden/>
          </w:rPr>
          <w:t>56</w:t>
        </w:r>
        <w:r w:rsidR="00442618">
          <w:rPr>
            <w:noProof/>
            <w:webHidden/>
          </w:rPr>
          <w:fldChar w:fldCharType="end"/>
        </w:r>
      </w:hyperlink>
    </w:p>
    <w:p w14:paraId="7FF1FAD9" w14:textId="77777777" w:rsidR="00442618" w:rsidRDefault="000C233E">
      <w:pPr>
        <w:pStyle w:val="Tabladeilustraciones"/>
        <w:tabs>
          <w:tab w:val="right" w:leader="dot" w:pos="9394"/>
        </w:tabs>
        <w:rPr>
          <w:rFonts w:eastAsiaTheme="minorEastAsia"/>
          <w:noProof/>
          <w:lang w:eastAsia="es-CO"/>
        </w:rPr>
      </w:pPr>
      <w:hyperlink w:anchor="_Toc66630932" w:history="1">
        <w:r w:rsidR="00442618" w:rsidRPr="00963590">
          <w:rPr>
            <w:rStyle w:val="Hipervnculo"/>
            <w:rFonts w:cs="Times New Roman"/>
            <w:noProof/>
          </w:rPr>
          <w:t>Tabla 2. Caso de Uso 2: Añadir Lead o Contacto</w:t>
        </w:r>
        <w:r w:rsidR="00442618">
          <w:rPr>
            <w:noProof/>
            <w:webHidden/>
          </w:rPr>
          <w:tab/>
        </w:r>
        <w:r w:rsidR="00442618">
          <w:rPr>
            <w:noProof/>
            <w:webHidden/>
          </w:rPr>
          <w:fldChar w:fldCharType="begin"/>
        </w:r>
        <w:r w:rsidR="00442618">
          <w:rPr>
            <w:noProof/>
            <w:webHidden/>
          </w:rPr>
          <w:instrText xml:space="preserve"> PAGEREF _Toc66630932 \h </w:instrText>
        </w:r>
        <w:r w:rsidR="00442618">
          <w:rPr>
            <w:noProof/>
            <w:webHidden/>
          </w:rPr>
        </w:r>
        <w:r w:rsidR="00442618">
          <w:rPr>
            <w:noProof/>
            <w:webHidden/>
          </w:rPr>
          <w:fldChar w:fldCharType="separate"/>
        </w:r>
        <w:r w:rsidR="00442618">
          <w:rPr>
            <w:noProof/>
            <w:webHidden/>
          </w:rPr>
          <w:t>57</w:t>
        </w:r>
        <w:r w:rsidR="00442618">
          <w:rPr>
            <w:noProof/>
            <w:webHidden/>
          </w:rPr>
          <w:fldChar w:fldCharType="end"/>
        </w:r>
      </w:hyperlink>
    </w:p>
    <w:p w14:paraId="013143C8" w14:textId="77777777" w:rsidR="00442618" w:rsidRDefault="000C233E">
      <w:pPr>
        <w:pStyle w:val="Tabladeilustraciones"/>
        <w:tabs>
          <w:tab w:val="right" w:leader="dot" w:pos="9394"/>
        </w:tabs>
        <w:rPr>
          <w:rFonts w:eastAsiaTheme="minorEastAsia"/>
          <w:noProof/>
          <w:lang w:eastAsia="es-CO"/>
        </w:rPr>
      </w:pPr>
      <w:hyperlink w:anchor="_Toc66630933" w:history="1">
        <w:r w:rsidR="00442618" w:rsidRPr="00963590">
          <w:rPr>
            <w:rStyle w:val="Hipervnculo"/>
            <w:noProof/>
          </w:rPr>
          <w:t>Tabla 3. Caso de Uso 3: Añadir Propuesta</w:t>
        </w:r>
        <w:r w:rsidR="00442618">
          <w:rPr>
            <w:noProof/>
            <w:webHidden/>
          </w:rPr>
          <w:tab/>
        </w:r>
        <w:r w:rsidR="00442618">
          <w:rPr>
            <w:noProof/>
            <w:webHidden/>
          </w:rPr>
          <w:fldChar w:fldCharType="begin"/>
        </w:r>
        <w:r w:rsidR="00442618">
          <w:rPr>
            <w:noProof/>
            <w:webHidden/>
          </w:rPr>
          <w:instrText xml:space="preserve"> PAGEREF _Toc66630933 \h </w:instrText>
        </w:r>
        <w:r w:rsidR="00442618">
          <w:rPr>
            <w:noProof/>
            <w:webHidden/>
          </w:rPr>
        </w:r>
        <w:r w:rsidR="00442618">
          <w:rPr>
            <w:noProof/>
            <w:webHidden/>
          </w:rPr>
          <w:fldChar w:fldCharType="separate"/>
        </w:r>
        <w:r w:rsidR="00442618">
          <w:rPr>
            <w:noProof/>
            <w:webHidden/>
          </w:rPr>
          <w:t>59</w:t>
        </w:r>
        <w:r w:rsidR="00442618">
          <w:rPr>
            <w:noProof/>
            <w:webHidden/>
          </w:rPr>
          <w:fldChar w:fldCharType="end"/>
        </w:r>
      </w:hyperlink>
    </w:p>
    <w:p w14:paraId="5A020754" w14:textId="77777777" w:rsidR="00442618" w:rsidRDefault="000C233E">
      <w:pPr>
        <w:pStyle w:val="Tabladeilustraciones"/>
        <w:tabs>
          <w:tab w:val="right" w:leader="dot" w:pos="9394"/>
        </w:tabs>
        <w:rPr>
          <w:rFonts w:eastAsiaTheme="minorEastAsia"/>
          <w:noProof/>
          <w:lang w:eastAsia="es-CO"/>
        </w:rPr>
      </w:pPr>
      <w:hyperlink w:anchor="_Toc66630934" w:history="1">
        <w:r w:rsidR="00442618" w:rsidRPr="00963590">
          <w:rPr>
            <w:rStyle w:val="Hipervnculo"/>
            <w:noProof/>
          </w:rPr>
          <w:t>Tabla 4.Caso de Uso 4: Listar Cliente</w:t>
        </w:r>
        <w:r w:rsidR="00442618">
          <w:rPr>
            <w:noProof/>
            <w:webHidden/>
          </w:rPr>
          <w:tab/>
        </w:r>
        <w:r w:rsidR="00442618">
          <w:rPr>
            <w:noProof/>
            <w:webHidden/>
          </w:rPr>
          <w:fldChar w:fldCharType="begin"/>
        </w:r>
        <w:r w:rsidR="00442618">
          <w:rPr>
            <w:noProof/>
            <w:webHidden/>
          </w:rPr>
          <w:instrText xml:space="preserve"> PAGEREF _Toc66630934 \h </w:instrText>
        </w:r>
        <w:r w:rsidR="00442618">
          <w:rPr>
            <w:noProof/>
            <w:webHidden/>
          </w:rPr>
        </w:r>
        <w:r w:rsidR="00442618">
          <w:rPr>
            <w:noProof/>
            <w:webHidden/>
          </w:rPr>
          <w:fldChar w:fldCharType="separate"/>
        </w:r>
        <w:r w:rsidR="00442618">
          <w:rPr>
            <w:noProof/>
            <w:webHidden/>
          </w:rPr>
          <w:t>60</w:t>
        </w:r>
        <w:r w:rsidR="00442618">
          <w:rPr>
            <w:noProof/>
            <w:webHidden/>
          </w:rPr>
          <w:fldChar w:fldCharType="end"/>
        </w:r>
      </w:hyperlink>
    </w:p>
    <w:p w14:paraId="1ADFF9C9" w14:textId="77777777" w:rsidR="00442618" w:rsidRDefault="000C233E">
      <w:pPr>
        <w:pStyle w:val="Tabladeilustraciones"/>
        <w:tabs>
          <w:tab w:val="right" w:leader="dot" w:pos="9394"/>
        </w:tabs>
        <w:rPr>
          <w:rFonts w:eastAsiaTheme="minorEastAsia"/>
          <w:noProof/>
          <w:lang w:eastAsia="es-CO"/>
        </w:rPr>
      </w:pPr>
      <w:hyperlink w:anchor="_Toc66630935" w:history="1">
        <w:r w:rsidR="00442618" w:rsidRPr="00963590">
          <w:rPr>
            <w:rStyle w:val="Hipervnculo"/>
            <w:noProof/>
          </w:rPr>
          <w:t>Tabla 5.Caso de Uso 5: Modificar Cliente</w:t>
        </w:r>
        <w:r w:rsidR="00442618">
          <w:rPr>
            <w:noProof/>
            <w:webHidden/>
          </w:rPr>
          <w:tab/>
        </w:r>
        <w:r w:rsidR="00442618">
          <w:rPr>
            <w:noProof/>
            <w:webHidden/>
          </w:rPr>
          <w:fldChar w:fldCharType="begin"/>
        </w:r>
        <w:r w:rsidR="00442618">
          <w:rPr>
            <w:noProof/>
            <w:webHidden/>
          </w:rPr>
          <w:instrText xml:space="preserve"> PAGEREF _Toc66630935 \h </w:instrText>
        </w:r>
        <w:r w:rsidR="00442618">
          <w:rPr>
            <w:noProof/>
            <w:webHidden/>
          </w:rPr>
        </w:r>
        <w:r w:rsidR="00442618">
          <w:rPr>
            <w:noProof/>
            <w:webHidden/>
          </w:rPr>
          <w:fldChar w:fldCharType="separate"/>
        </w:r>
        <w:r w:rsidR="00442618">
          <w:rPr>
            <w:noProof/>
            <w:webHidden/>
          </w:rPr>
          <w:t>61</w:t>
        </w:r>
        <w:r w:rsidR="00442618">
          <w:rPr>
            <w:noProof/>
            <w:webHidden/>
          </w:rPr>
          <w:fldChar w:fldCharType="end"/>
        </w:r>
      </w:hyperlink>
    </w:p>
    <w:p w14:paraId="1D7E51EA" w14:textId="77777777" w:rsidR="00442618" w:rsidRDefault="000C233E">
      <w:pPr>
        <w:pStyle w:val="Tabladeilustraciones"/>
        <w:tabs>
          <w:tab w:val="right" w:leader="dot" w:pos="9394"/>
        </w:tabs>
        <w:rPr>
          <w:rFonts w:eastAsiaTheme="minorEastAsia"/>
          <w:noProof/>
          <w:lang w:eastAsia="es-CO"/>
        </w:rPr>
      </w:pPr>
      <w:hyperlink w:anchor="_Toc66630936" w:history="1">
        <w:r w:rsidR="00442618" w:rsidRPr="00963590">
          <w:rPr>
            <w:rStyle w:val="Hipervnculo"/>
            <w:noProof/>
          </w:rPr>
          <w:t>Tabla 6 Caso de Uso 6: Reuniones Pendientes</w:t>
        </w:r>
        <w:r w:rsidR="00442618">
          <w:rPr>
            <w:noProof/>
            <w:webHidden/>
          </w:rPr>
          <w:tab/>
        </w:r>
        <w:r w:rsidR="00442618">
          <w:rPr>
            <w:noProof/>
            <w:webHidden/>
          </w:rPr>
          <w:fldChar w:fldCharType="begin"/>
        </w:r>
        <w:r w:rsidR="00442618">
          <w:rPr>
            <w:noProof/>
            <w:webHidden/>
          </w:rPr>
          <w:instrText xml:space="preserve"> PAGEREF _Toc66630936 \h </w:instrText>
        </w:r>
        <w:r w:rsidR="00442618">
          <w:rPr>
            <w:noProof/>
            <w:webHidden/>
          </w:rPr>
        </w:r>
        <w:r w:rsidR="00442618">
          <w:rPr>
            <w:noProof/>
            <w:webHidden/>
          </w:rPr>
          <w:fldChar w:fldCharType="separate"/>
        </w:r>
        <w:r w:rsidR="00442618">
          <w:rPr>
            <w:noProof/>
            <w:webHidden/>
          </w:rPr>
          <w:t>62</w:t>
        </w:r>
        <w:r w:rsidR="00442618">
          <w:rPr>
            <w:noProof/>
            <w:webHidden/>
          </w:rPr>
          <w:fldChar w:fldCharType="end"/>
        </w:r>
      </w:hyperlink>
    </w:p>
    <w:p w14:paraId="121932D6" w14:textId="77777777" w:rsidR="00442618" w:rsidRDefault="000C233E">
      <w:pPr>
        <w:pStyle w:val="Tabladeilustraciones"/>
        <w:tabs>
          <w:tab w:val="right" w:leader="dot" w:pos="9394"/>
        </w:tabs>
        <w:rPr>
          <w:rFonts w:eastAsiaTheme="minorEastAsia"/>
          <w:noProof/>
          <w:lang w:eastAsia="es-CO"/>
        </w:rPr>
      </w:pPr>
      <w:hyperlink w:anchor="_Toc66630937" w:history="1">
        <w:r w:rsidR="00442618" w:rsidRPr="00963590">
          <w:rPr>
            <w:rStyle w:val="Hipervnculo"/>
            <w:rFonts w:cs="Times New Roman"/>
            <w:noProof/>
          </w:rPr>
          <w:t>Tabla 7. Recursos Financieros</w:t>
        </w:r>
        <w:r w:rsidR="00442618">
          <w:rPr>
            <w:noProof/>
            <w:webHidden/>
          </w:rPr>
          <w:tab/>
        </w:r>
        <w:r w:rsidR="00442618">
          <w:rPr>
            <w:noProof/>
            <w:webHidden/>
          </w:rPr>
          <w:fldChar w:fldCharType="begin"/>
        </w:r>
        <w:r w:rsidR="00442618">
          <w:rPr>
            <w:noProof/>
            <w:webHidden/>
          </w:rPr>
          <w:instrText xml:space="preserve"> PAGEREF _Toc66630937 \h </w:instrText>
        </w:r>
        <w:r w:rsidR="00442618">
          <w:rPr>
            <w:noProof/>
            <w:webHidden/>
          </w:rPr>
        </w:r>
        <w:r w:rsidR="00442618">
          <w:rPr>
            <w:noProof/>
            <w:webHidden/>
          </w:rPr>
          <w:fldChar w:fldCharType="separate"/>
        </w:r>
        <w:r w:rsidR="00442618">
          <w:rPr>
            <w:noProof/>
            <w:webHidden/>
          </w:rPr>
          <w:t>95</w:t>
        </w:r>
        <w:r w:rsidR="00442618">
          <w:rPr>
            <w:noProof/>
            <w:webHidden/>
          </w:rPr>
          <w:fldChar w:fldCharType="end"/>
        </w:r>
      </w:hyperlink>
    </w:p>
    <w:p w14:paraId="6BBFF163" w14:textId="77777777" w:rsidR="00EE0A82" w:rsidRDefault="00EE0A82" w:rsidP="00EE0A82">
      <w:r>
        <w:fldChar w:fldCharType="end"/>
      </w:r>
    </w:p>
    <w:p w14:paraId="3D9C6544" w14:textId="77777777" w:rsidR="00EE0A82" w:rsidRDefault="00EE0A82" w:rsidP="00EE0A82"/>
    <w:p w14:paraId="33E5B6BF" w14:textId="77777777" w:rsidR="00EE0A82" w:rsidRDefault="00EE0A82" w:rsidP="00EE0A82"/>
    <w:p w14:paraId="0EA09D73" w14:textId="77777777" w:rsidR="00EE0A82" w:rsidRDefault="00EE0A82" w:rsidP="00EE0A82"/>
    <w:p w14:paraId="42C4F302" w14:textId="77777777" w:rsidR="00EE0A82" w:rsidRDefault="00EE0A82" w:rsidP="00EE0A82"/>
    <w:p w14:paraId="18AB7057" w14:textId="77777777" w:rsidR="00EE0A82" w:rsidRDefault="00EE0A82" w:rsidP="00EE0A82"/>
    <w:p w14:paraId="04018091" w14:textId="77777777" w:rsidR="00EE0A82" w:rsidRDefault="00EE0A82" w:rsidP="00EE0A82"/>
    <w:p w14:paraId="48ADEEAD" w14:textId="77777777" w:rsidR="00EE0A82" w:rsidRDefault="00EE0A82" w:rsidP="00EE0A82"/>
    <w:p w14:paraId="53AA3EEF" w14:textId="77777777" w:rsidR="00EE0A82" w:rsidRDefault="00EE0A82" w:rsidP="00EE0A82"/>
    <w:p w14:paraId="453D39BB" w14:textId="77777777" w:rsidR="00EE0A82" w:rsidRDefault="00EE0A82" w:rsidP="00EE0A82"/>
    <w:p w14:paraId="58DC8BC8" w14:textId="77777777" w:rsidR="00EE0A82" w:rsidRDefault="00EE0A82" w:rsidP="00EE0A82"/>
    <w:p w14:paraId="1FEB511F" w14:textId="77777777" w:rsidR="00EE0A82" w:rsidRDefault="00EE0A82" w:rsidP="00EE0A82"/>
    <w:p w14:paraId="2193E775" w14:textId="77777777" w:rsidR="00EE0A82" w:rsidRDefault="00EE0A82" w:rsidP="00EE0A82"/>
    <w:p w14:paraId="42233B23" w14:textId="77777777" w:rsidR="00EE0A82" w:rsidRDefault="00EE0A82" w:rsidP="00EE0A82"/>
    <w:p w14:paraId="5CA07A11" w14:textId="77777777" w:rsidR="00EE0A82" w:rsidRDefault="00EE0A82" w:rsidP="00EE0A82"/>
    <w:p w14:paraId="1377BB8A" w14:textId="77777777" w:rsidR="00EE0A82" w:rsidRDefault="00EE0A82" w:rsidP="00EE0A82"/>
    <w:p w14:paraId="73625D0B" w14:textId="77777777" w:rsidR="00EE0A82" w:rsidRDefault="00EE0A82" w:rsidP="00EE0A82"/>
    <w:p w14:paraId="1F986CE1" w14:textId="77777777" w:rsidR="00EE0A82" w:rsidRDefault="00EE0A82" w:rsidP="00EE0A82"/>
    <w:p w14:paraId="3595AD36" w14:textId="77777777" w:rsidR="00EE0A82" w:rsidRDefault="00EE0A82" w:rsidP="00EE0A82"/>
    <w:p w14:paraId="4A22B04E" w14:textId="77777777" w:rsidR="00EE0A82" w:rsidRDefault="00EE0A82" w:rsidP="00EE0A82"/>
    <w:p w14:paraId="2FD28950" w14:textId="77777777" w:rsidR="00EE0A82" w:rsidRPr="00EE0A82" w:rsidRDefault="00EE0A82" w:rsidP="00EE0A82"/>
    <w:p w14:paraId="3AEA87E5" w14:textId="77777777" w:rsidR="00483BB6" w:rsidRPr="007C71FA" w:rsidRDefault="00483BB6" w:rsidP="00483BB6">
      <w:pPr>
        <w:pStyle w:val="Ttulo1"/>
        <w:spacing w:after="480"/>
        <w:jc w:val="center"/>
        <w:rPr>
          <w:rFonts w:ascii="Times New Roman" w:hAnsi="Times New Roman" w:cs="Times New Roman"/>
          <w:b/>
          <w:bCs/>
          <w:color w:val="000000" w:themeColor="text1"/>
          <w:sz w:val="28"/>
          <w:szCs w:val="28"/>
        </w:rPr>
      </w:pPr>
      <w:bookmarkStart w:id="9" w:name="_Toc70188360"/>
      <w:r w:rsidRPr="007C71FA">
        <w:rPr>
          <w:rFonts w:ascii="Times New Roman" w:hAnsi="Times New Roman" w:cs="Times New Roman"/>
          <w:b/>
          <w:bCs/>
          <w:color w:val="000000" w:themeColor="text1"/>
          <w:sz w:val="28"/>
          <w:szCs w:val="28"/>
        </w:rPr>
        <w:lastRenderedPageBreak/>
        <w:t>ACRONIMOS</w:t>
      </w:r>
      <w:bookmarkEnd w:id="7"/>
      <w:bookmarkEnd w:id="9"/>
    </w:p>
    <w:p w14:paraId="526C411E" w14:textId="77777777" w:rsidR="00483BB6" w:rsidRPr="007C71FA" w:rsidRDefault="00483BB6" w:rsidP="00483BB6">
      <w:pPr>
        <w:rPr>
          <w:u w:val="single"/>
        </w:rPr>
      </w:pPr>
    </w:p>
    <w:p w14:paraId="1E0B0F71" w14:textId="77777777" w:rsidR="00483BB6" w:rsidRPr="007C71FA" w:rsidRDefault="00483BB6" w:rsidP="00483BB6">
      <w:pPr>
        <w:jc w:val="both"/>
        <w:rPr>
          <w:rFonts w:ascii="Times New Roman" w:hAnsi="Times New Roman" w:cs="Times New Roman"/>
          <w:sz w:val="24"/>
        </w:rPr>
      </w:pPr>
      <w:r w:rsidRPr="007C71FA">
        <w:rPr>
          <w:rFonts w:ascii="Times New Roman" w:hAnsi="Times New Roman" w:cs="Times New Roman"/>
          <w:b/>
          <w:sz w:val="24"/>
        </w:rPr>
        <w:t xml:space="preserve">CRM = </w:t>
      </w:r>
      <w:r w:rsidRPr="007C71FA">
        <w:rPr>
          <w:rFonts w:ascii="Times New Roman" w:hAnsi="Times New Roman" w:cs="Times New Roman"/>
          <w:sz w:val="24"/>
        </w:rPr>
        <w:t>Customer Relationship Management (Gestión de la Relación con el Cliente)</w:t>
      </w:r>
    </w:p>
    <w:p w14:paraId="295C18FA" w14:textId="77777777" w:rsidR="00483BB6" w:rsidRPr="00F26D6C" w:rsidRDefault="00483BB6" w:rsidP="00483BB6">
      <w:pPr>
        <w:tabs>
          <w:tab w:val="center" w:pos="4535"/>
        </w:tabs>
        <w:jc w:val="both"/>
        <w:rPr>
          <w:rFonts w:ascii="Times New Roman" w:hAnsi="Times New Roman" w:cs="Times New Roman"/>
          <w:sz w:val="24"/>
        </w:rPr>
      </w:pPr>
      <w:r w:rsidRPr="00B64E15">
        <w:rPr>
          <w:rFonts w:ascii="Times New Roman" w:hAnsi="Times New Roman" w:cs="Times New Roman"/>
          <w:b/>
          <w:sz w:val="24"/>
        </w:rPr>
        <w:t xml:space="preserve">UWE = </w:t>
      </w:r>
      <w:r w:rsidRPr="00462CA1">
        <w:rPr>
          <w:rFonts w:ascii="Times New Roman" w:hAnsi="Times New Roman" w:cs="Times New Roman"/>
          <w:sz w:val="24"/>
        </w:rPr>
        <w:t>UML-based Web Engineering</w:t>
      </w:r>
      <w:r w:rsidRPr="00FA0A86">
        <w:rPr>
          <w:rFonts w:ascii="Times New Roman" w:hAnsi="Times New Roman" w:cs="Times New Roman"/>
          <w:sz w:val="24"/>
        </w:rPr>
        <w:t xml:space="preserve"> </w:t>
      </w:r>
      <w:r w:rsidRPr="00F26D6C">
        <w:rPr>
          <w:rFonts w:ascii="Times New Roman" w:hAnsi="Times New Roman" w:cs="Times New Roman"/>
          <w:sz w:val="24"/>
        </w:rPr>
        <w:t>(UML basado en Ingeniería Web)</w:t>
      </w:r>
    </w:p>
    <w:p w14:paraId="4D36E7C4" w14:textId="77777777" w:rsidR="00483BB6" w:rsidRDefault="00483BB6" w:rsidP="00483BB6">
      <w:pPr>
        <w:jc w:val="both"/>
        <w:rPr>
          <w:rFonts w:ascii="Times New Roman" w:hAnsi="Times New Roman" w:cs="Times New Roman"/>
          <w:sz w:val="24"/>
        </w:rPr>
      </w:pPr>
      <w:r w:rsidRPr="00E730B6">
        <w:rPr>
          <w:rFonts w:ascii="Times New Roman" w:hAnsi="Times New Roman" w:cs="Times New Roman"/>
          <w:b/>
          <w:sz w:val="24"/>
        </w:rPr>
        <w:t>PHP</w:t>
      </w:r>
      <w:r>
        <w:rPr>
          <w:rFonts w:ascii="Times New Roman" w:hAnsi="Times New Roman" w:cs="Times New Roman"/>
          <w:b/>
          <w:sz w:val="24"/>
        </w:rPr>
        <w:t xml:space="preserve"> = </w:t>
      </w:r>
      <w:r w:rsidRPr="00DE7FB4">
        <w:rPr>
          <w:rFonts w:ascii="Times New Roman" w:hAnsi="Times New Roman" w:cs="Times New Roman"/>
          <w:sz w:val="24"/>
        </w:rPr>
        <w:t>Hypertext Pre-</w:t>
      </w:r>
      <w:r w:rsidRPr="00462CA1">
        <w:rPr>
          <w:rFonts w:ascii="Times New Roman" w:hAnsi="Times New Roman" w:cs="Times New Roman"/>
          <w:sz w:val="24"/>
        </w:rPr>
        <w:t>Processor</w:t>
      </w:r>
      <w:r w:rsidRPr="00DE7FB4">
        <w:rPr>
          <w:rFonts w:ascii="Times New Roman" w:hAnsi="Times New Roman" w:cs="Times New Roman"/>
          <w:sz w:val="24"/>
        </w:rPr>
        <w:t xml:space="preserve">, </w:t>
      </w:r>
      <w:r>
        <w:rPr>
          <w:rFonts w:ascii="Times New Roman" w:hAnsi="Times New Roman" w:cs="Times New Roman"/>
          <w:sz w:val="24"/>
        </w:rPr>
        <w:t>(P</w:t>
      </w:r>
      <w:r w:rsidRPr="00DE7FB4">
        <w:rPr>
          <w:rFonts w:ascii="Times New Roman" w:hAnsi="Times New Roman" w:cs="Times New Roman"/>
          <w:sz w:val="24"/>
        </w:rPr>
        <w:t>re-</w:t>
      </w:r>
      <w:r>
        <w:rPr>
          <w:rFonts w:ascii="Times New Roman" w:hAnsi="Times New Roman" w:cs="Times New Roman"/>
          <w:sz w:val="24"/>
        </w:rPr>
        <w:t>P</w:t>
      </w:r>
      <w:r w:rsidRPr="00DE7FB4">
        <w:rPr>
          <w:rFonts w:ascii="Times New Roman" w:hAnsi="Times New Roman" w:cs="Times New Roman"/>
          <w:sz w:val="24"/>
        </w:rPr>
        <w:t xml:space="preserve">rocesador de </w:t>
      </w:r>
      <w:r>
        <w:rPr>
          <w:rFonts w:ascii="Times New Roman" w:hAnsi="Times New Roman" w:cs="Times New Roman"/>
          <w:sz w:val="24"/>
        </w:rPr>
        <w:t>H</w:t>
      </w:r>
      <w:r w:rsidRPr="00DE7FB4">
        <w:rPr>
          <w:rFonts w:ascii="Times New Roman" w:hAnsi="Times New Roman" w:cs="Times New Roman"/>
          <w:sz w:val="24"/>
        </w:rPr>
        <w:t>ipertexto</w:t>
      </w:r>
      <w:r>
        <w:rPr>
          <w:rFonts w:ascii="Times New Roman" w:hAnsi="Times New Roman" w:cs="Times New Roman"/>
          <w:sz w:val="24"/>
        </w:rPr>
        <w:t xml:space="preserve">) </w:t>
      </w:r>
    </w:p>
    <w:p w14:paraId="4E6625D7" w14:textId="77777777" w:rsidR="00483BB6" w:rsidRDefault="00483BB6" w:rsidP="00483BB6">
      <w:pPr>
        <w:jc w:val="both"/>
        <w:rPr>
          <w:rFonts w:ascii="Times New Roman" w:hAnsi="Times New Roman" w:cs="Times New Roman"/>
          <w:b/>
          <w:sz w:val="24"/>
        </w:rPr>
      </w:pPr>
      <w:r w:rsidRPr="00E730B6">
        <w:rPr>
          <w:rFonts w:ascii="Times New Roman" w:hAnsi="Times New Roman" w:cs="Times New Roman"/>
          <w:b/>
          <w:sz w:val="24"/>
        </w:rPr>
        <w:t>SAS</w:t>
      </w:r>
      <w:r>
        <w:rPr>
          <w:rFonts w:ascii="Times New Roman" w:hAnsi="Times New Roman" w:cs="Times New Roman"/>
          <w:b/>
          <w:sz w:val="24"/>
        </w:rPr>
        <w:t xml:space="preserve"> = </w:t>
      </w:r>
      <w:r w:rsidRPr="00E32103">
        <w:rPr>
          <w:rFonts w:ascii="Times New Roman" w:hAnsi="Times New Roman" w:cs="Times New Roman"/>
          <w:sz w:val="24"/>
        </w:rPr>
        <w:t>Sociedad por Acciones Simplificada</w:t>
      </w:r>
    </w:p>
    <w:p w14:paraId="3FC68890" w14:textId="77777777" w:rsidR="00483BB6" w:rsidRPr="00E32103" w:rsidRDefault="00483BB6" w:rsidP="00483BB6">
      <w:pPr>
        <w:jc w:val="both"/>
        <w:rPr>
          <w:rFonts w:ascii="Times New Roman" w:hAnsi="Times New Roman" w:cs="Times New Roman"/>
          <w:sz w:val="24"/>
        </w:rPr>
      </w:pPr>
      <w:r w:rsidRPr="00E730B6">
        <w:rPr>
          <w:rFonts w:ascii="Times New Roman" w:hAnsi="Times New Roman" w:cs="Times New Roman"/>
          <w:b/>
          <w:sz w:val="24"/>
        </w:rPr>
        <w:t>UPC</w:t>
      </w:r>
      <w:r>
        <w:rPr>
          <w:rFonts w:ascii="Times New Roman" w:hAnsi="Times New Roman" w:cs="Times New Roman"/>
          <w:b/>
          <w:sz w:val="24"/>
        </w:rPr>
        <w:t xml:space="preserve"> = </w:t>
      </w:r>
      <w:r>
        <w:rPr>
          <w:rFonts w:ascii="Times New Roman" w:hAnsi="Times New Roman" w:cs="Times New Roman"/>
          <w:sz w:val="24"/>
        </w:rPr>
        <w:t>Unidad de Pago per Cápita</w:t>
      </w:r>
    </w:p>
    <w:p w14:paraId="3E71E5E3" w14:textId="77777777" w:rsidR="00483BB6" w:rsidRPr="00BF2048" w:rsidRDefault="00483BB6" w:rsidP="00483BB6">
      <w:pPr>
        <w:jc w:val="both"/>
        <w:rPr>
          <w:rFonts w:ascii="Times New Roman" w:hAnsi="Times New Roman" w:cs="Times New Roman"/>
          <w:b/>
          <w:sz w:val="24"/>
        </w:rPr>
      </w:pPr>
      <w:r w:rsidRPr="007C71FA">
        <w:rPr>
          <w:rFonts w:ascii="Times New Roman" w:hAnsi="Times New Roman" w:cs="Times New Roman"/>
          <w:b/>
          <w:sz w:val="24"/>
        </w:rPr>
        <w:t xml:space="preserve">HTML = </w:t>
      </w:r>
      <w:r w:rsidRPr="00B64E15">
        <w:rPr>
          <w:rFonts w:ascii="Times New Roman" w:hAnsi="Times New Roman" w:cs="Times New Roman"/>
          <w:sz w:val="24"/>
        </w:rPr>
        <w:t>Hypertext Markup Language</w:t>
      </w:r>
      <w:r w:rsidRPr="00BF2048">
        <w:rPr>
          <w:rFonts w:ascii="Times New Roman" w:hAnsi="Times New Roman" w:cs="Times New Roman"/>
          <w:sz w:val="24"/>
        </w:rPr>
        <w:t xml:space="preserve"> (Lenguaje de </w:t>
      </w:r>
      <w:r>
        <w:rPr>
          <w:rFonts w:ascii="Times New Roman" w:hAnsi="Times New Roman" w:cs="Times New Roman"/>
          <w:sz w:val="24"/>
        </w:rPr>
        <w:t>M</w:t>
      </w:r>
      <w:r w:rsidRPr="00BF2048">
        <w:rPr>
          <w:rFonts w:ascii="Times New Roman" w:hAnsi="Times New Roman" w:cs="Times New Roman"/>
          <w:sz w:val="24"/>
        </w:rPr>
        <w:t xml:space="preserve">arcado o </w:t>
      </w:r>
      <w:r>
        <w:rPr>
          <w:rFonts w:ascii="Times New Roman" w:hAnsi="Times New Roman" w:cs="Times New Roman"/>
          <w:sz w:val="24"/>
        </w:rPr>
        <w:t>E</w:t>
      </w:r>
      <w:r w:rsidRPr="00BF2048">
        <w:rPr>
          <w:rFonts w:ascii="Times New Roman" w:hAnsi="Times New Roman" w:cs="Times New Roman"/>
          <w:sz w:val="24"/>
        </w:rPr>
        <w:t xml:space="preserve">tiquetado de </w:t>
      </w:r>
      <w:r>
        <w:rPr>
          <w:rFonts w:ascii="Times New Roman" w:hAnsi="Times New Roman" w:cs="Times New Roman"/>
          <w:sz w:val="24"/>
        </w:rPr>
        <w:t>H</w:t>
      </w:r>
      <w:r w:rsidRPr="00BF2048">
        <w:rPr>
          <w:rFonts w:ascii="Times New Roman" w:hAnsi="Times New Roman" w:cs="Times New Roman"/>
          <w:sz w:val="24"/>
        </w:rPr>
        <w:t>ipertexto)</w:t>
      </w:r>
    </w:p>
    <w:p w14:paraId="328D0CAF" w14:textId="77777777" w:rsidR="00483BB6" w:rsidRPr="007C71FA" w:rsidRDefault="00483BB6" w:rsidP="00483BB6">
      <w:pPr>
        <w:jc w:val="both"/>
        <w:rPr>
          <w:rFonts w:ascii="Times New Roman" w:hAnsi="Times New Roman" w:cs="Times New Roman"/>
          <w:b/>
          <w:sz w:val="24"/>
        </w:rPr>
      </w:pPr>
      <w:r w:rsidRPr="00462CA1">
        <w:rPr>
          <w:rFonts w:ascii="Times New Roman" w:hAnsi="Times New Roman" w:cs="Times New Roman"/>
          <w:b/>
          <w:sz w:val="24"/>
        </w:rPr>
        <w:t xml:space="preserve">UML = </w:t>
      </w:r>
      <w:r w:rsidRPr="00462CA1">
        <w:rPr>
          <w:rFonts w:ascii="Times New Roman" w:hAnsi="Times New Roman" w:cs="Times New Roman"/>
          <w:sz w:val="24"/>
        </w:rPr>
        <w:t>Unified Modeling Language</w:t>
      </w:r>
      <w:r w:rsidRPr="007C71FA">
        <w:rPr>
          <w:rFonts w:ascii="Times New Roman" w:hAnsi="Times New Roman" w:cs="Times New Roman"/>
          <w:sz w:val="24"/>
        </w:rPr>
        <w:t xml:space="preserve"> </w:t>
      </w:r>
      <w:r w:rsidRPr="00BF2048">
        <w:rPr>
          <w:rFonts w:ascii="Times New Roman" w:hAnsi="Times New Roman" w:cs="Times New Roman"/>
          <w:sz w:val="24"/>
        </w:rPr>
        <w:t xml:space="preserve">(Lenguaje de </w:t>
      </w:r>
      <w:r>
        <w:rPr>
          <w:rFonts w:ascii="Times New Roman" w:hAnsi="Times New Roman" w:cs="Times New Roman"/>
          <w:sz w:val="24"/>
        </w:rPr>
        <w:t>M</w:t>
      </w:r>
      <w:r w:rsidRPr="00BF2048">
        <w:rPr>
          <w:rFonts w:ascii="Times New Roman" w:hAnsi="Times New Roman" w:cs="Times New Roman"/>
          <w:sz w:val="24"/>
        </w:rPr>
        <w:t xml:space="preserve">odelado </w:t>
      </w:r>
      <w:r>
        <w:rPr>
          <w:rFonts w:ascii="Times New Roman" w:hAnsi="Times New Roman" w:cs="Times New Roman"/>
          <w:sz w:val="24"/>
        </w:rPr>
        <w:t>U</w:t>
      </w:r>
      <w:r w:rsidRPr="00BF2048">
        <w:rPr>
          <w:rFonts w:ascii="Times New Roman" w:hAnsi="Times New Roman" w:cs="Times New Roman"/>
          <w:sz w:val="24"/>
        </w:rPr>
        <w:t>nificado)</w:t>
      </w:r>
    </w:p>
    <w:p w14:paraId="682C5988" w14:textId="77777777" w:rsidR="00483BB6" w:rsidRPr="007C71FA" w:rsidRDefault="00483BB6" w:rsidP="00483BB6">
      <w:pPr>
        <w:jc w:val="both"/>
        <w:rPr>
          <w:rFonts w:ascii="Times New Roman" w:hAnsi="Times New Roman" w:cs="Times New Roman"/>
          <w:b/>
          <w:sz w:val="24"/>
        </w:rPr>
      </w:pPr>
      <w:r w:rsidRPr="007C71FA">
        <w:rPr>
          <w:rFonts w:ascii="Times New Roman" w:hAnsi="Times New Roman" w:cs="Times New Roman"/>
          <w:b/>
          <w:sz w:val="24"/>
        </w:rPr>
        <w:t xml:space="preserve">CSS = </w:t>
      </w:r>
      <w:r w:rsidRPr="00B64E15">
        <w:rPr>
          <w:rFonts w:ascii="Times New Roman" w:hAnsi="Times New Roman" w:cs="Times New Roman"/>
          <w:sz w:val="24"/>
        </w:rPr>
        <w:t>Cascading S</w:t>
      </w:r>
      <w:r w:rsidRPr="00FA0A86">
        <w:rPr>
          <w:rFonts w:ascii="Times New Roman" w:hAnsi="Times New Roman" w:cs="Times New Roman"/>
          <w:sz w:val="24"/>
        </w:rPr>
        <w:t xml:space="preserve">tyle </w:t>
      </w:r>
      <w:r w:rsidRPr="00B64E15">
        <w:rPr>
          <w:rFonts w:ascii="Times New Roman" w:hAnsi="Times New Roman" w:cs="Times New Roman"/>
          <w:sz w:val="24"/>
        </w:rPr>
        <w:t xml:space="preserve">Sheets </w:t>
      </w:r>
      <w:r w:rsidRPr="00BF2048">
        <w:rPr>
          <w:rFonts w:ascii="Times New Roman" w:hAnsi="Times New Roman" w:cs="Times New Roman"/>
          <w:sz w:val="24"/>
        </w:rPr>
        <w:t>(Hojas de estilo de cascada)</w:t>
      </w:r>
    </w:p>
    <w:p w14:paraId="0873ACF2" w14:textId="77777777" w:rsidR="00483BB6" w:rsidRPr="00BF2048" w:rsidRDefault="00483BB6" w:rsidP="00483BB6">
      <w:pPr>
        <w:jc w:val="both"/>
        <w:rPr>
          <w:rFonts w:ascii="Times New Roman" w:hAnsi="Times New Roman" w:cs="Times New Roman"/>
          <w:sz w:val="24"/>
        </w:rPr>
      </w:pPr>
      <w:r w:rsidRPr="007C71FA">
        <w:rPr>
          <w:rFonts w:ascii="Times New Roman" w:hAnsi="Times New Roman" w:cs="Times New Roman"/>
          <w:b/>
          <w:sz w:val="24"/>
        </w:rPr>
        <w:t xml:space="preserve">XML = </w:t>
      </w:r>
      <w:r w:rsidRPr="00B64E15">
        <w:rPr>
          <w:rFonts w:ascii="Times New Roman" w:hAnsi="Times New Roman" w:cs="Times New Roman"/>
          <w:sz w:val="24"/>
        </w:rPr>
        <w:t>Extensible Markup Language</w:t>
      </w:r>
      <w:r w:rsidRPr="007C71FA">
        <w:rPr>
          <w:rFonts w:ascii="Times New Roman" w:hAnsi="Times New Roman" w:cs="Times New Roman"/>
          <w:sz w:val="24"/>
        </w:rPr>
        <w:t xml:space="preserve"> </w:t>
      </w:r>
      <w:r w:rsidRPr="00BF2048">
        <w:rPr>
          <w:rFonts w:ascii="Times New Roman" w:hAnsi="Times New Roman" w:cs="Times New Roman"/>
          <w:sz w:val="24"/>
        </w:rPr>
        <w:t>(Lenguaje de marcado extensivo)</w:t>
      </w:r>
    </w:p>
    <w:p w14:paraId="58BE8107" w14:textId="77777777" w:rsidR="00483BB6" w:rsidRPr="00E32103" w:rsidRDefault="00483BB6" w:rsidP="00483BB6">
      <w:pPr>
        <w:jc w:val="both"/>
        <w:rPr>
          <w:rFonts w:ascii="Times New Roman" w:hAnsi="Times New Roman" w:cs="Times New Roman"/>
          <w:sz w:val="24"/>
        </w:rPr>
      </w:pPr>
      <w:r w:rsidRPr="00E730B6">
        <w:rPr>
          <w:rFonts w:ascii="Times New Roman" w:hAnsi="Times New Roman" w:cs="Times New Roman"/>
          <w:b/>
          <w:sz w:val="24"/>
        </w:rPr>
        <w:t>CU</w:t>
      </w:r>
      <w:r>
        <w:rPr>
          <w:rFonts w:ascii="Times New Roman" w:hAnsi="Times New Roman" w:cs="Times New Roman"/>
          <w:b/>
          <w:sz w:val="24"/>
        </w:rPr>
        <w:t xml:space="preserve"> = </w:t>
      </w:r>
      <w:r>
        <w:rPr>
          <w:rFonts w:ascii="Times New Roman" w:hAnsi="Times New Roman" w:cs="Times New Roman"/>
          <w:sz w:val="24"/>
        </w:rPr>
        <w:t>Caso de Uso</w:t>
      </w:r>
    </w:p>
    <w:p w14:paraId="1F68BD77" w14:textId="77777777" w:rsidR="00483BB6" w:rsidRPr="00E730B6" w:rsidRDefault="00483BB6" w:rsidP="00483BB6"/>
    <w:p w14:paraId="1039427E" w14:textId="77777777" w:rsidR="00483BB6" w:rsidRPr="001407E3" w:rsidRDefault="00483BB6" w:rsidP="00483BB6">
      <w:pPr>
        <w:pStyle w:val="Tabladeilustraciones"/>
        <w:tabs>
          <w:tab w:val="right" w:leader="dot" w:pos="9060"/>
        </w:tabs>
        <w:rPr>
          <w:rFonts w:ascii="Times New Roman" w:eastAsiaTheme="minorEastAsia" w:hAnsi="Times New Roman" w:cs="Times New Roman"/>
          <w:noProof/>
          <w:szCs w:val="24"/>
          <w:lang w:eastAsia="es-CO"/>
        </w:rPr>
      </w:pPr>
      <w:r w:rsidRPr="00264824">
        <w:rPr>
          <w:rFonts w:ascii="Times New Roman" w:hAnsi="Times New Roman" w:cs="Times New Roman"/>
          <w:b/>
          <w:bCs/>
          <w:color w:val="000000" w:themeColor="text1"/>
          <w:szCs w:val="24"/>
        </w:rPr>
        <w:fldChar w:fldCharType="begin"/>
      </w:r>
      <w:r w:rsidRPr="00264824">
        <w:rPr>
          <w:rFonts w:ascii="Times New Roman" w:hAnsi="Times New Roman" w:cs="Times New Roman"/>
          <w:b/>
          <w:bCs/>
          <w:color w:val="000000" w:themeColor="text1"/>
          <w:szCs w:val="24"/>
        </w:rPr>
        <w:instrText xml:space="preserve"> TOC \h \z \c "Tabla" </w:instrText>
      </w:r>
      <w:r w:rsidRPr="00264824">
        <w:rPr>
          <w:rFonts w:ascii="Times New Roman" w:hAnsi="Times New Roman" w:cs="Times New Roman"/>
          <w:b/>
          <w:bCs/>
          <w:color w:val="000000" w:themeColor="text1"/>
          <w:szCs w:val="24"/>
        </w:rPr>
        <w:fldChar w:fldCharType="separate"/>
      </w:r>
    </w:p>
    <w:p w14:paraId="7FB8A174" w14:textId="77777777" w:rsidR="00483BB6" w:rsidRDefault="00483BB6" w:rsidP="00483BB6">
      <w:r w:rsidRPr="00264824">
        <w:rPr>
          <w:rFonts w:ascii="Times New Roman" w:hAnsi="Times New Roman" w:cs="Times New Roman"/>
          <w:b/>
          <w:bCs/>
          <w:color w:val="000000" w:themeColor="text1"/>
          <w:szCs w:val="24"/>
        </w:rPr>
        <w:fldChar w:fldCharType="end"/>
      </w:r>
    </w:p>
    <w:p w14:paraId="6916DC7E" w14:textId="77777777" w:rsidR="00483BB6" w:rsidRDefault="00483BB6" w:rsidP="00483BB6"/>
    <w:p w14:paraId="2D15C9A2" w14:textId="77777777" w:rsidR="00483BB6" w:rsidRDefault="00483BB6" w:rsidP="00483BB6"/>
    <w:p w14:paraId="37E508FE" w14:textId="77777777" w:rsidR="00483BB6" w:rsidRDefault="00483BB6" w:rsidP="00483BB6"/>
    <w:p w14:paraId="6896DA81" w14:textId="77777777" w:rsidR="00483BB6" w:rsidRDefault="00483BB6" w:rsidP="00483BB6"/>
    <w:p w14:paraId="7E4965B8" w14:textId="77777777" w:rsidR="00483BB6" w:rsidRDefault="00483BB6" w:rsidP="00483BB6"/>
    <w:p w14:paraId="60D04265" w14:textId="77777777" w:rsidR="00483BB6" w:rsidRDefault="00483BB6" w:rsidP="00483BB6"/>
    <w:p w14:paraId="309014F4" w14:textId="77777777" w:rsidR="00483BB6" w:rsidRDefault="00483BB6" w:rsidP="00483BB6"/>
    <w:p w14:paraId="22809C93" w14:textId="77777777" w:rsidR="00483BB6" w:rsidRDefault="00483BB6" w:rsidP="00483BB6"/>
    <w:p w14:paraId="3B037544" w14:textId="77777777" w:rsidR="00483BB6" w:rsidRDefault="00483BB6" w:rsidP="00483BB6"/>
    <w:p w14:paraId="0EB67E95" w14:textId="77777777" w:rsidR="00483BB6" w:rsidRDefault="00483BB6" w:rsidP="00483BB6"/>
    <w:p w14:paraId="0A22DB8B" w14:textId="77777777" w:rsidR="00483BB6" w:rsidRDefault="00483BB6" w:rsidP="00483BB6"/>
    <w:p w14:paraId="764D2CEC" w14:textId="77777777" w:rsidR="00483BB6" w:rsidRDefault="00483BB6" w:rsidP="00483BB6"/>
    <w:p w14:paraId="09C15A3D" w14:textId="77777777" w:rsidR="00483BB6" w:rsidRDefault="00483BB6" w:rsidP="00483BB6"/>
    <w:p w14:paraId="59AF9D6A" w14:textId="77777777" w:rsidR="00483BB6" w:rsidRDefault="00483BB6" w:rsidP="00483BB6"/>
    <w:p w14:paraId="4136E1BF" w14:textId="77777777" w:rsidR="00483BB6" w:rsidRPr="007C1A1B" w:rsidRDefault="00483BB6" w:rsidP="00483BB6">
      <w:pPr>
        <w:pStyle w:val="Ttulo1"/>
        <w:jc w:val="center"/>
        <w:rPr>
          <w:rFonts w:ascii="Times New Roman" w:hAnsi="Times New Roman" w:cs="Times New Roman"/>
          <w:b/>
          <w:color w:val="000000" w:themeColor="text1"/>
          <w:sz w:val="28"/>
        </w:rPr>
      </w:pPr>
      <w:bookmarkStart w:id="10" w:name="_Toc56346754"/>
      <w:bookmarkStart w:id="11" w:name="_Toc66493365"/>
      <w:bookmarkStart w:id="12" w:name="_Toc70188361"/>
      <w:r w:rsidRPr="007C1A1B">
        <w:rPr>
          <w:rFonts w:ascii="Times New Roman" w:hAnsi="Times New Roman" w:cs="Times New Roman"/>
          <w:b/>
          <w:color w:val="000000" w:themeColor="text1"/>
          <w:sz w:val="28"/>
        </w:rPr>
        <w:lastRenderedPageBreak/>
        <w:t>INTRODUCCION</w:t>
      </w:r>
      <w:bookmarkEnd w:id="10"/>
      <w:bookmarkEnd w:id="11"/>
      <w:bookmarkEnd w:id="12"/>
    </w:p>
    <w:p w14:paraId="717F27FD" w14:textId="77777777" w:rsidR="00483BB6" w:rsidRDefault="00483BB6" w:rsidP="00483BB6">
      <w:pPr>
        <w:jc w:val="center"/>
        <w:rPr>
          <w:rFonts w:ascii="Times New Roman" w:hAnsi="Times New Roman" w:cs="Times New Roman"/>
          <w:b/>
          <w:bCs/>
          <w:sz w:val="24"/>
          <w:szCs w:val="24"/>
        </w:rPr>
      </w:pPr>
    </w:p>
    <w:p w14:paraId="362DF951" w14:textId="77777777" w:rsidR="00483BB6" w:rsidRPr="00F273E4" w:rsidRDefault="00483BB6" w:rsidP="00483BB6">
      <w:pPr>
        <w:spacing w:line="360" w:lineRule="auto"/>
        <w:ind w:firstLine="708"/>
        <w:jc w:val="both"/>
        <w:rPr>
          <w:rFonts w:ascii="Times New Roman" w:eastAsia="Times New Roman" w:hAnsi="Times New Roman" w:cs="Times New Roman"/>
          <w:bCs/>
          <w:sz w:val="24"/>
          <w:szCs w:val="24"/>
        </w:rPr>
      </w:pPr>
      <w:r w:rsidRPr="00F273E4">
        <w:rPr>
          <w:rFonts w:ascii="Times New Roman" w:eastAsia="Times New Roman" w:hAnsi="Times New Roman" w:cs="Times New Roman"/>
          <w:bCs/>
          <w:sz w:val="24"/>
          <w:szCs w:val="24"/>
        </w:rPr>
        <w:t xml:space="preserve">El marketing y la informática enfocada al área empresarial son unas de las disciplinas que </w:t>
      </w:r>
      <w:r>
        <w:rPr>
          <w:rFonts w:ascii="Times New Roman" w:eastAsia="Times New Roman" w:hAnsi="Times New Roman" w:cs="Times New Roman"/>
          <w:bCs/>
          <w:sz w:val="24"/>
          <w:szCs w:val="24"/>
        </w:rPr>
        <w:t>h</w:t>
      </w:r>
      <w:r w:rsidRPr="00F273E4">
        <w:rPr>
          <w:rFonts w:ascii="Times New Roman" w:eastAsia="Times New Roman" w:hAnsi="Times New Roman" w:cs="Times New Roman"/>
          <w:bCs/>
          <w:sz w:val="24"/>
          <w:szCs w:val="24"/>
        </w:rPr>
        <w:t>a</w:t>
      </w:r>
      <w:r>
        <w:rPr>
          <w:rFonts w:ascii="Times New Roman" w:eastAsia="Times New Roman" w:hAnsi="Times New Roman" w:cs="Times New Roman"/>
          <w:bCs/>
          <w:sz w:val="24"/>
          <w:szCs w:val="24"/>
        </w:rPr>
        <w:t xml:space="preserve">n </w:t>
      </w:r>
      <w:r w:rsidRPr="00F273E4">
        <w:rPr>
          <w:rFonts w:ascii="Times New Roman" w:eastAsia="Times New Roman" w:hAnsi="Times New Roman" w:cs="Times New Roman"/>
          <w:bCs/>
          <w:sz w:val="24"/>
          <w:szCs w:val="24"/>
        </w:rPr>
        <w:t xml:space="preserve">tenido uno de los cambios más significativos en los últimos años. A comienzo de la época industrial se carecía de estrategias de fidelización y relación con los clientes, evidentemente justificando la inexistencia de los CRM, lo cual generaba que las empresas y compañías solo se enfocaran principalmente en conseguir ventas. Es decir, las compañías </w:t>
      </w:r>
      <w:r>
        <w:rPr>
          <w:rFonts w:ascii="Times New Roman" w:eastAsia="Times New Roman" w:hAnsi="Times New Roman" w:cs="Times New Roman"/>
          <w:bCs/>
          <w:sz w:val="24"/>
          <w:szCs w:val="24"/>
        </w:rPr>
        <w:t>se enfocaban</w:t>
      </w:r>
      <w:r w:rsidRPr="00F273E4">
        <w:rPr>
          <w:rFonts w:ascii="Times New Roman" w:eastAsia="Times New Roman" w:hAnsi="Times New Roman" w:cs="Times New Roman"/>
          <w:bCs/>
          <w:sz w:val="24"/>
          <w:szCs w:val="24"/>
        </w:rPr>
        <w:t xml:space="preserve"> únicamente en la</w:t>
      </w:r>
      <w:r>
        <w:rPr>
          <w:rFonts w:ascii="Times New Roman" w:eastAsia="Times New Roman" w:hAnsi="Times New Roman" w:cs="Times New Roman"/>
          <w:bCs/>
          <w:sz w:val="24"/>
          <w:szCs w:val="24"/>
        </w:rPr>
        <w:t>s</w:t>
      </w:r>
      <w:r w:rsidRPr="00F273E4">
        <w:rPr>
          <w:rFonts w:ascii="Times New Roman" w:eastAsia="Times New Roman" w:hAnsi="Times New Roman" w:cs="Times New Roman"/>
          <w:bCs/>
          <w:sz w:val="24"/>
          <w:szCs w:val="24"/>
        </w:rPr>
        <w:t xml:space="preserve"> transaccion</w:t>
      </w:r>
      <w:r>
        <w:rPr>
          <w:rFonts w:ascii="Times New Roman" w:eastAsia="Times New Roman" w:hAnsi="Times New Roman" w:cs="Times New Roman"/>
          <w:bCs/>
          <w:sz w:val="24"/>
          <w:szCs w:val="24"/>
        </w:rPr>
        <w:t>es</w:t>
      </w:r>
      <w:r w:rsidRPr="00F273E4">
        <w:rPr>
          <w:rFonts w:ascii="Times New Roman" w:eastAsia="Times New Roman" w:hAnsi="Times New Roman" w:cs="Times New Roman"/>
          <w:bCs/>
          <w:sz w:val="24"/>
          <w:szCs w:val="24"/>
        </w:rPr>
        <w:t xml:space="preserve"> de productos y servicios más </w:t>
      </w:r>
      <w:r>
        <w:rPr>
          <w:rFonts w:ascii="Times New Roman" w:eastAsia="Times New Roman" w:hAnsi="Times New Roman" w:cs="Times New Roman"/>
          <w:bCs/>
          <w:sz w:val="24"/>
          <w:szCs w:val="24"/>
        </w:rPr>
        <w:t>no en</w:t>
      </w:r>
      <w:r w:rsidRPr="00F273E4">
        <w:rPr>
          <w:rFonts w:ascii="Times New Roman" w:eastAsia="Times New Roman" w:hAnsi="Times New Roman" w:cs="Times New Roman"/>
          <w:bCs/>
          <w:sz w:val="24"/>
          <w:szCs w:val="24"/>
        </w:rPr>
        <w:t xml:space="preserve"> la fidelización de los clientes</w:t>
      </w:r>
      <w:r>
        <w:rPr>
          <w:rFonts w:ascii="Times New Roman" w:eastAsia="Times New Roman" w:hAnsi="Times New Roman" w:cs="Times New Roman"/>
          <w:bCs/>
          <w:sz w:val="24"/>
          <w:szCs w:val="24"/>
        </w:rPr>
        <w:t>.</w:t>
      </w:r>
      <w:r w:rsidRPr="00F273E4">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Es así como aparecen las estrategias CRM la cual surge </w:t>
      </w:r>
      <w:r w:rsidRPr="00F273E4">
        <w:rPr>
          <w:rFonts w:ascii="Times New Roman" w:eastAsia="Times New Roman" w:hAnsi="Times New Roman" w:cs="Times New Roman"/>
          <w:bCs/>
          <w:sz w:val="24"/>
          <w:szCs w:val="24"/>
        </w:rPr>
        <w:t xml:space="preserve">debido a </w:t>
      </w:r>
      <w:r>
        <w:rPr>
          <w:rFonts w:ascii="Times New Roman" w:eastAsia="Times New Roman" w:hAnsi="Times New Roman" w:cs="Times New Roman"/>
          <w:bCs/>
          <w:sz w:val="24"/>
          <w:szCs w:val="24"/>
        </w:rPr>
        <w:t xml:space="preserve">la falta de </w:t>
      </w:r>
      <w:r w:rsidRPr="00F273E4">
        <w:rPr>
          <w:rFonts w:ascii="Times New Roman" w:eastAsia="Times New Roman" w:hAnsi="Times New Roman" w:cs="Times New Roman"/>
          <w:bCs/>
          <w:sz w:val="24"/>
          <w:szCs w:val="24"/>
        </w:rPr>
        <w:t>experiencia al momento de relacionar a los clientes</w:t>
      </w:r>
      <w:r>
        <w:rPr>
          <w:rFonts w:ascii="Times New Roman" w:eastAsia="Times New Roman" w:hAnsi="Times New Roman" w:cs="Times New Roman"/>
          <w:bCs/>
          <w:sz w:val="24"/>
          <w:szCs w:val="24"/>
        </w:rPr>
        <w:t xml:space="preserve"> y de fidelizar los mismos lo que conllevaba a</w:t>
      </w:r>
      <w:r w:rsidRPr="00F273E4">
        <w:rPr>
          <w:rFonts w:ascii="Times New Roman" w:eastAsia="Times New Roman" w:hAnsi="Times New Roman" w:cs="Times New Roman"/>
          <w:bCs/>
          <w:sz w:val="24"/>
          <w:szCs w:val="24"/>
        </w:rPr>
        <w:t xml:space="preserve"> una inefici</w:t>
      </w:r>
      <w:r>
        <w:rPr>
          <w:rFonts w:ascii="Times New Roman" w:eastAsia="Times New Roman" w:hAnsi="Times New Roman" w:cs="Times New Roman"/>
          <w:bCs/>
          <w:sz w:val="24"/>
          <w:szCs w:val="24"/>
        </w:rPr>
        <w:t>encia</w:t>
      </w:r>
      <w:r w:rsidRPr="00F273E4">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en lo que correspondía a la </w:t>
      </w:r>
      <w:r w:rsidRPr="00F273E4">
        <w:rPr>
          <w:rFonts w:ascii="Times New Roman" w:eastAsia="Times New Roman" w:hAnsi="Times New Roman" w:cs="Times New Roman"/>
          <w:bCs/>
          <w:sz w:val="24"/>
          <w:szCs w:val="24"/>
        </w:rPr>
        <w:t>personalización</w:t>
      </w:r>
      <w:r>
        <w:rPr>
          <w:rFonts w:ascii="Times New Roman" w:eastAsia="Times New Roman" w:hAnsi="Times New Roman" w:cs="Times New Roman"/>
          <w:bCs/>
          <w:sz w:val="24"/>
          <w:szCs w:val="24"/>
        </w:rPr>
        <w:t xml:space="preserve"> </w:t>
      </w:r>
      <w:r w:rsidRPr="00F273E4">
        <w:rPr>
          <w:rFonts w:ascii="Times New Roman" w:eastAsia="Times New Roman" w:hAnsi="Times New Roman" w:cs="Times New Roman"/>
          <w:bCs/>
          <w:sz w:val="24"/>
          <w:szCs w:val="24"/>
        </w:rPr>
        <w:t xml:space="preserve">las ventas de productos y servicios a los clientes cuando los niveles de venta se masificaban. </w:t>
      </w:r>
    </w:p>
    <w:p w14:paraId="1CC25B30" w14:textId="77777777" w:rsidR="00483BB6" w:rsidRPr="00F273E4" w:rsidRDefault="00483BB6" w:rsidP="00483BB6">
      <w:pPr>
        <w:spacing w:line="360" w:lineRule="auto"/>
        <w:ind w:firstLine="708"/>
        <w:jc w:val="both"/>
        <w:rPr>
          <w:rFonts w:ascii="Times New Roman" w:eastAsia="Times New Roman" w:hAnsi="Times New Roman" w:cs="Times New Roman"/>
          <w:bCs/>
          <w:sz w:val="24"/>
          <w:szCs w:val="24"/>
        </w:rPr>
      </w:pPr>
      <w:r w:rsidRPr="00F273E4">
        <w:rPr>
          <w:rFonts w:ascii="Times New Roman" w:eastAsia="Times New Roman" w:hAnsi="Times New Roman" w:cs="Times New Roman"/>
          <w:bCs/>
          <w:sz w:val="24"/>
          <w:szCs w:val="24"/>
        </w:rPr>
        <w:t>Las estrategias CRM son</w:t>
      </w:r>
      <w:r>
        <w:rPr>
          <w:rFonts w:ascii="Times New Roman" w:eastAsia="Times New Roman" w:hAnsi="Times New Roman" w:cs="Times New Roman"/>
          <w:bCs/>
          <w:sz w:val="24"/>
          <w:szCs w:val="24"/>
        </w:rPr>
        <w:t xml:space="preserve"> un</w:t>
      </w:r>
      <w:r w:rsidRPr="00F273E4">
        <w:rPr>
          <w:rFonts w:ascii="Times New Roman" w:eastAsia="Times New Roman" w:hAnsi="Times New Roman" w:cs="Times New Roman"/>
          <w:bCs/>
          <w:sz w:val="24"/>
          <w:szCs w:val="24"/>
        </w:rPr>
        <w:t xml:space="preserve"> factor fundamental en el mercado</w:t>
      </w:r>
      <w:r>
        <w:rPr>
          <w:rFonts w:ascii="Times New Roman" w:eastAsia="Times New Roman" w:hAnsi="Times New Roman" w:cs="Times New Roman"/>
          <w:bCs/>
          <w:sz w:val="24"/>
          <w:szCs w:val="24"/>
        </w:rPr>
        <w:t>,</w:t>
      </w:r>
      <w:r w:rsidRPr="00F273E4">
        <w:rPr>
          <w:rFonts w:ascii="Times New Roman" w:eastAsia="Times New Roman" w:hAnsi="Times New Roman" w:cs="Times New Roman"/>
          <w:bCs/>
          <w:sz w:val="24"/>
          <w:szCs w:val="24"/>
        </w:rPr>
        <w:t xml:space="preserve"> ya que permiten mejorar las relaciones con los clientes, esto con el fin de tener objetivos claros que permitan asimismo la mejora de procesos de ventas, generando </w:t>
      </w:r>
      <w:r>
        <w:rPr>
          <w:rFonts w:ascii="Times New Roman" w:eastAsia="Times New Roman" w:hAnsi="Times New Roman" w:cs="Times New Roman"/>
          <w:bCs/>
          <w:sz w:val="24"/>
          <w:szCs w:val="24"/>
        </w:rPr>
        <w:t>la</w:t>
      </w:r>
      <w:r w:rsidRPr="00F273E4">
        <w:rPr>
          <w:rFonts w:ascii="Times New Roman" w:eastAsia="Times New Roman" w:hAnsi="Times New Roman" w:cs="Times New Roman"/>
          <w:bCs/>
          <w:sz w:val="24"/>
          <w:szCs w:val="24"/>
        </w:rPr>
        <w:t xml:space="preserve"> optimización de los procesos internos de las compañías con el fin de aumentar </w:t>
      </w:r>
      <w:r>
        <w:rPr>
          <w:rFonts w:ascii="Times New Roman" w:eastAsia="Times New Roman" w:hAnsi="Times New Roman" w:cs="Times New Roman"/>
          <w:bCs/>
          <w:sz w:val="24"/>
          <w:szCs w:val="24"/>
        </w:rPr>
        <w:t>considerablemente</w:t>
      </w:r>
      <w:r w:rsidRPr="00F273E4">
        <w:rPr>
          <w:rFonts w:ascii="Times New Roman" w:eastAsia="Times New Roman" w:hAnsi="Times New Roman" w:cs="Times New Roman"/>
          <w:bCs/>
          <w:sz w:val="24"/>
          <w:szCs w:val="24"/>
        </w:rPr>
        <w:t xml:space="preserve"> los niveles de satisfacción de los clientes</w:t>
      </w:r>
      <w:r>
        <w:rPr>
          <w:rFonts w:ascii="Times New Roman" w:eastAsia="Times New Roman" w:hAnsi="Times New Roman" w:cs="Times New Roman"/>
          <w:bCs/>
          <w:sz w:val="24"/>
          <w:szCs w:val="24"/>
        </w:rPr>
        <w:t>, y también</w:t>
      </w:r>
      <w:r w:rsidRPr="00F273E4">
        <w:rPr>
          <w:rFonts w:ascii="Times New Roman" w:eastAsia="Times New Roman" w:hAnsi="Times New Roman" w:cs="Times New Roman"/>
          <w:bCs/>
          <w:sz w:val="24"/>
          <w:szCs w:val="24"/>
        </w:rPr>
        <w:t xml:space="preserve"> con el fin de mejorar la productividad y rentabilidad de las organizaciones</w:t>
      </w:r>
      <w:r>
        <w:rPr>
          <w:rFonts w:ascii="Times New Roman" w:eastAsia="Times New Roman" w:hAnsi="Times New Roman" w:cs="Times New Roman"/>
          <w:bCs/>
          <w:sz w:val="24"/>
          <w:szCs w:val="24"/>
        </w:rPr>
        <w:t>.</w:t>
      </w:r>
      <w:r w:rsidRPr="00F273E4">
        <w:rPr>
          <w:rFonts w:ascii="Times New Roman" w:eastAsia="Times New Roman" w:hAnsi="Times New Roman" w:cs="Times New Roman"/>
          <w:bCs/>
          <w:sz w:val="24"/>
          <w:szCs w:val="24"/>
        </w:rPr>
        <w:t xml:space="preserve"> </w:t>
      </w:r>
    </w:p>
    <w:p w14:paraId="67311435" w14:textId="77777777" w:rsidR="00483BB6" w:rsidRDefault="00483BB6" w:rsidP="00483BB6">
      <w:pPr>
        <w:spacing w:line="360" w:lineRule="auto"/>
        <w:ind w:firstLine="708"/>
        <w:jc w:val="both"/>
        <w:rPr>
          <w:rFonts w:ascii="Times New Roman" w:eastAsia="Times New Roman" w:hAnsi="Times New Roman" w:cs="Times New Roman"/>
          <w:bCs/>
          <w:sz w:val="24"/>
          <w:szCs w:val="24"/>
        </w:rPr>
      </w:pPr>
      <w:r w:rsidRPr="00F273E4">
        <w:rPr>
          <w:rFonts w:ascii="Times New Roman" w:eastAsia="Times New Roman" w:hAnsi="Times New Roman" w:cs="Times New Roman"/>
          <w:bCs/>
          <w:sz w:val="24"/>
          <w:szCs w:val="24"/>
        </w:rPr>
        <w:t>En la actualidad, por medio de la</w:t>
      </w:r>
      <w:r>
        <w:rPr>
          <w:rFonts w:ascii="Times New Roman" w:eastAsia="Times New Roman" w:hAnsi="Times New Roman" w:cs="Times New Roman"/>
          <w:bCs/>
          <w:sz w:val="24"/>
          <w:szCs w:val="24"/>
        </w:rPr>
        <w:t>s</w:t>
      </w:r>
      <w:r w:rsidRPr="00F273E4">
        <w:rPr>
          <w:rFonts w:ascii="Times New Roman" w:eastAsia="Times New Roman" w:hAnsi="Times New Roman" w:cs="Times New Roman"/>
          <w:bCs/>
          <w:sz w:val="24"/>
          <w:szCs w:val="24"/>
        </w:rPr>
        <w:t xml:space="preserve"> tecnología</w:t>
      </w:r>
      <w:r>
        <w:rPr>
          <w:rFonts w:ascii="Times New Roman" w:eastAsia="Times New Roman" w:hAnsi="Times New Roman" w:cs="Times New Roman"/>
          <w:bCs/>
          <w:sz w:val="24"/>
          <w:szCs w:val="24"/>
        </w:rPr>
        <w:t>s</w:t>
      </w:r>
      <w:r w:rsidRPr="00F273E4">
        <w:rPr>
          <w:rFonts w:ascii="Times New Roman" w:eastAsia="Times New Roman" w:hAnsi="Times New Roman" w:cs="Times New Roman"/>
          <w:bCs/>
          <w:sz w:val="24"/>
          <w:szCs w:val="24"/>
        </w:rPr>
        <w:t xml:space="preserve"> y la información, las compañías buscan el desarrollo de estrategias más allá del manejo de información, </w:t>
      </w:r>
      <w:r>
        <w:rPr>
          <w:rFonts w:ascii="Times New Roman" w:eastAsia="Times New Roman" w:hAnsi="Times New Roman" w:cs="Times New Roman"/>
          <w:bCs/>
          <w:sz w:val="24"/>
          <w:szCs w:val="24"/>
        </w:rPr>
        <w:t xml:space="preserve">que </w:t>
      </w:r>
      <w:r w:rsidRPr="00F273E4">
        <w:rPr>
          <w:rFonts w:ascii="Times New Roman" w:eastAsia="Times New Roman" w:hAnsi="Times New Roman" w:cs="Times New Roman"/>
          <w:bCs/>
          <w:sz w:val="24"/>
          <w:szCs w:val="24"/>
        </w:rPr>
        <w:t xml:space="preserve">permitan captar potenciales clientes, y </w:t>
      </w:r>
      <w:r>
        <w:rPr>
          <w:rFonts w:ascii="Times New Roman" w:eastAsia="Times New Roman" w:hAnsi="Times New Roman" w:cs="Times New Roman"/>
          <w:bCs/>
          <w:sz w:val="24"/>
          <w:szCs w:val="24"/>
        </w:rPr>
        <w:t xml:space="preserve">tener una </w:t>
      </w:r>
      <w:r w:rsidRPr="00F273E4">
        <w:rPr>
          <w:rFonts w:ascii="Times New Roman" w:eastAsia="Times New Roman" w:hAnsi="Times New Roman" w:cs="Times New Roman"/>
          <w:bCs/>
          <w:sz w:val="24"/>
          <w:szCs w:val="24"/>
        </w:rPr>
        <w:t>alternativa importante para la mejora de</w:t>
      </w:r>
      <w:r>
        <w:rPr>
          <w:rFonts w:ascii="Times New Roman" w:eastAsia="Times New Roman" w:hAnsi="Times New Roman" w:cs="Times New Roman"/>
          <w:bCs/>
          <w:sz w:val="24"/>
          <w:szCs w:val="24"/>
        </w:rPr>
        <w:t xml:space="preserve"> la</w:t>
      </w:r>
      <w:r w:rsidRPr="00F273E4">
        <w:rPr>
          <w:rFonts w:ascii="Times New Roman" w:eastAsia="Times New Roman" w:hAnsi="Times New Roman" w:cs="Times New Roman"/>
          <w:bCs/>
          <w:sz w:val="24"/>
          <w:szCs w:val="24"/>
        </w:rPr>
        <w:t xml:space="preserve"> productividad y competitividad. </w:t>
      </w:r>
    </w:p>
    <w:p w14:paraId="60E111F0" w14:textId="77777777" w:rsidR="00483BB6" w:rsidRDefault="00483BB6" w:rsidP="00483BB6">
      <w:pPr>
        <w:spacing w:line="360" w:lineRule="auto"/>
        <w:ind w:firstLine="708"/>
        <w:jc w:val="both"/>
        <w:rPr>
          <w:rFonts w:ascii="Times New Roman" w:eastAsia="Times New Roman" w:hAnsi="Times New Roman" w:cs="Times New Roman"/>
          <w:bCs/>
          <w:sz w:val="24"/>
          <w:szCs w:val="24"/>
          <w:lang w:val="es-ES"/>
        </w:rPr>
      </w:pPr>
      <w:r w:rsidRPr="00F273E4">
        <w:rPr>
          <w:rFonts w:ascii="Times New Roman" w:eastAsia="Times New Roman" w:hAnsi="Times New Roman" w:cs="Times New Roman"/>
          <w:bCs/>
          <w:sz w:val="24"/>
          <w:szCs w:val="24"/>
        </w:rPr>
        <w:t xml:space="preserve">MOVIP S.A.S fue la compañía escogida para llevar a cabo este trabajo de investigación ya que en la actualidad la empresa no cuenta con un módulo CRM </w:t>
      </w:r>
      <w:r>
        <w:rPr>
          <w:rFonts w:ascii="Times New Roman" w:eastAsia="Times New Roman" w:hAnsi="Times New Roman" w:cs="Times New Roman"/>
          <w:bCs/>
          <w:sz w:val="24"/>
          <w:szCs w:val="24"/>
        </w:rPr>
        <w:t>que</w:t>
      </w:r>
      <w:r w:rsidRPr="00F273E4">
        <w:rPr>
          <w:rFonts w:ascii="Times New Roman" w:eastAsia="Times New Roman" w:hAnsi="Times New Roman" w:cs="Times New Roman"/>
          <w:bCs/>
          <w:sz w:val="24"/>
          <w:szCs w:val="24"/>
        </w:rPr>
        <w:t xml:space="preserve"> le permita administrar y manejar una comunicación clara y directa con los clientes, </w:t>
      </w:r>
      <w:r>
        <w:rPr>
          <w:rFonts w:ascii="Times New Roman" w:eastAsia="Times New Roman" w:hAnsi="Times New Roman" w:cs="Times New Roman"/>
          <w:bCs/>
          <w:sz w:val="24"/>
          <w:szCs w:val="24"/>
        </w:rPr>
        <w:t xml:space="preserve">y </w:t>
      </w:r>
      <w:r w:rsidRPr="00F273E4">
        <w:rPr>
          <w:rFonts w:ascii="Times New Roman" w:eastAsia="Times New Roman" w:hAnsi="Times New Roman" w:cs="Times New Roman"/>
          <w:bCs/>
          <w:sz w:val="24"/>
          <w:szCs w:val="24"/>
        </w:rPr>
        <w:t xml:space="preserve">que facilite la fidelización de estos y le garantice la permanencia en el nicho de mercado de forma competitiva. Dicho modulo </w:t>
      </w:r>
      <w:r>
        <w:rPr>
          <w:rFonts w:ascii="Times New Roman" w:eastAsia="Times New Roman" w:hAnsi="Times New Roman" w:cs="Times New Roman"/>
          <w:bCs/>
          <w:sz w:val="24"/>
          <w:szCs w:val="24"/>
        </w:rPr>
        <w:t>será</w:t>
      </w:r>
      <w:r w:rsidRPr="00F273E4">
        <w:rPr>
          <w:rFonts w:ascii="Times New Roman" w:eastAsia="Times New Roman" w:hAnsi="Times New Roman" w:cs="Times New Roman"/>
          <w:bCs/>
          <w:sz w:val="24"/>
          <w:szCs w:val="24"/>
        </w:rPr>
        <w:t xml:space="preserve"> desarrollado </w:t>
      </w:r>
      <w:r>
        <w:rPr>
          <w:rFonts w:ascii="Times New Roman" w:eastAsia="Times New Roman" w:hAnsi="Times New Roman" w:cs="Times New Roman"/>
          <w:bCs/>
          <w:sz w:val="24"/>
          <w:szCs w:val="24"/>
        </w:rPr>
        <w:t>con</w:t>
      </w:r>
      <w:r w:rsidRPr="00F273E4">
        <w:rPr>
          <w:rFonts w:ascii="Times New Roman" w:eastAsia="Times New Roman" w:hAnsi="Times New Roman" w:cs="Times New Roman"/>
          <w:bCs/>
          <w:sz w:val="24"/>
          <w:szCs w:val="24"/>
        </w:rPr>
        <w:t xml:space="preserve"> la </w:t>
      </w:r>
      <w:r>
        <w:rPr>
          <w:rFonts w:ascii="Times New Roman" w:eastAsia="Times New Roman" w:hAnsi="Times New Roman" w:cs="Times New Roman"/>
          <w:bCs/>
          <w:sz w:val="24"/>
          <w:szCs w:val="24"/>
        </w:rPr>
        <w:t xml:space="preserve">adaptación de la </w:t>
      </w:r>
      <w:r w:rsidRPr="00F273E4">
        <w:rPr>
          <w:rFonts w:ascii="Times New Roman" w:eastAsia="Times New Roman" w:hAnsi="Times New Roman" w:cs="Times New Roman"/>
          <w:bCs/>
          <w:sz w:val="24"/>
          <w:szCs w:val="24"/>
        </w:rPr>
        <w:t>metodología de desarrollo UWE y haciendo uso del lenguaje PHP</w:t>
      </w:r>
      <w:r>
        <w:rPr>
          <w:rFonts w:ascii="Times New Roman" w:eastAsia="Times New Roman" w:hAnsi="Times New Roman" w:cs="Times New Roman"/>
          <w:bCs/>
          <w:sz w:val="24"/>
          <w:szCs w:val="24"/>
          <w:lang w:val="es-ES"/>
        </w:rPr>
        <w:t>.</w:t>
      </w:r>
      <w:bookmarkStart w:id="13" w:name="_Toc56346753"/>
    </w:p>
    <w:p w14:paraId="357A187A" w14:textId="77777777" w:rsidR="00483BB6" w:rsidRDefault="00483BB6" w:rsidP="00483BB6">
      <w:pPr>
        <w:tabs>
          <w:tab w:val="left" w:pos="2715"/>
        </w:tabs>
        <w:spacing w:line="360" w:lineRule="auto"/>
        <w:ind w:firstLine="708"/>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b/>
      </w:r>
    </w:p>
    <w:p w14:paraId="2809D691" w14:textId="77777777" w:rsidR="00483BB6" w:rsidRDefault="00483BB6" w:rsidP="00483BB6">
      <w:pPr>
        <w:spacing w:line="360" w:lineRule="auto"/>
        <w:ind w:firstLine="708"/>
        <w:jc w:val="both"/>
        <w:rPr>
          <w:rFonts w:ascii="Times New Roman" w:eastAsia="Times New Roman" w:hAnsi="Times New Roman" w:cs="Times New Roman"/>
          <w:bCs/>
          <w:sz w:val="24"/>
          <w:szCs w:val="24"/>
          <w:lang w:val="es-ES"/>
        </w:rPr>
      </w:pPr>
    </w:p>
    <w:p w14:paraId="1C792EC7" w14:textId="77777777" w:rsidR="00483BB6" w:rsidRPr="007C1A1B" w:rsidRDefault="00483BB6" w:rsidP="00483BB6">
      <w:pPr>
        <w:pStyle w:val="Ttulo1"/>
        <w:jc w:val="center"/>
        <w:rPr>
          <w:rFonts w:ascii="Times New Roman" w:hAnsi="Times New Roman" w:cs="Times New Roman"/>
          <w:b/>
          <w:color w:val="000000" w:themeColor="text1"/>
          <w:sz w:val="28"/>
        </w:rPr>
      </w:pPr>
      <w:bookmarkStart w:id="14" w:name="_Toc66493366"/>
      <w:bookmarkStart w:id="15" w:name="_Toc70188362"/>
      <w:r w:rsidRPr="007C1A1B">
        <w:rPr>
          <w:rFonts w:ascii="Times New Roman" w:hAnsi="Times New Roman" w:cs="Times New Roman"/>
          <w:b/>
          <w:color w:val="000000" w:themeColor="text1"/>
          <w:sz w:val="28"/>
        </w:rPr>
        <w:lastRenderedPageBreak/>
        <w:t>CAPITULO I</w:t>
      </w:r>
      <w:bookmarkEnd w:id="13"/>
      <w:bookmarkEnd w:id="14"/>
      <w:bookmarkEnd w:id="15"/>
    </w:p>
    <w:p w14:paraId="70044150" w14:textId="77777777" w:rsidR="00483BB6" w:rsidRPr="0076679C" w:rsidRDefault="00483BB6" w:rsidP="00483BB6">
      <w:pPr>
        <w:pStyle w:val="Ttulo1"/>
        <w:numPr>
          <w:ilvl w:val="0"/>
          <w:numId w:val="1"/>
        </w:numPr>
        <w:spacing w:line="360" w:lineRule="auto"/>
        <w:jc w:val="center"/>
        <w:rPr>
          <w:rFonts w:ascii="Times New Roman" w:hAnsi="Times New Roman" w:cs="Times New Roman"/>
          <w:b/>
          <w:bCs/>
          <w:color w:val="000000" w:themeColor="text1"/>
          <w:sz w:val="28"/>
          <w:szCs w:val="28"/>
        </w:rPr>
      </w:pPr>
      <w:bookmarkStart w:id="16" w:name="_Toc47460116"/>
      <w:bookmarkStart w:id="17" w:name="_Toc56346755"/>
      <w:bookmarkStart w:id="18" w:name="_Toc66493367"/>
      <w:bookmarkStart w:id="19" w:name="_Toc70188363"/>
      <w:r w:rsidRPr="0076679C">
        <w:rPr>
          <w:rFonts w:ascii="Times New Roman" w:hAnsi="Times New Roman" w:cs="Times New Roman"/>
          <w:b/>
          <w:bCs/>
          <w:color w:val="000000" w:themeColor="text1"/>
          <w:sz w:val="28"/>
          <w:szCs w:val="28"/>
        </w:rPr>
        <w:t>PROBLEMA</w:t>
      </w:r>
      <w:bookmarkEnd w:id="16"/>
      <w:r w:rsidRPr="0076679C">
        <w:rPr>
          <w:rFonts w:ascii="Times New Roman" w:hAnsi="Times New Roman" w:cs="Times New Roman"/>
          <w:b/>
          <w:bCs/>
          <w:color w:val="000000" w:themeColor="text1"/>
          <w:sz w:val="28"/>
          <w:szCs w:val="28"/>
        </w:rPr>
        <w:t xml:space="preserve"> DE INVESTIGACION</w:t>
      </w:r>
      <w:bookmarkEnd w:id="17"/>
      <w:bookmarkEnd w:id="18"/>
      <w:bookmarkEnd w:id="19"/>
    </w:p>
    <w:p w14:paraId="6E4A7CAA" w14:textId="77777777" w:rsidR="00483BB6" w:rsidRDefault="00483BB6" w:rsidP="00483BB6">
      <w:pPr>
        <w:spacing w:line="360" w:lineRule="auto"/>
      </w:pPr>
    </w:p>
    <w:p w14:paraId="3A9D8776" w14:textId="77777777" w:rsidR="00B0712C" w:rsidRPr="00B0712C" w:rsidRDefault="00B0712C" w:rsidP="00B0712C">
      <w:pPr>
        <w:pStyle w:val="Ttulo2"/>
        <w:spacing w:line="360" w:lineRule="auto"/>
        <w:ind w:firstLine="708"/>
        <w:rPr>
          <w:rFonts w:ascii="Times New Roman" w:hAnsi="Times New Roman" w:cs="Times New Roman"/>
          <w:b/>
          <w:bCs/>
          <w:color w:val="000000" w:themeColor="text1"/>
          <w:sz w:val="24"/>
          <w:szCs w:val="24"/>
        </w:rPr>
      </w:pPr>
      <w:bookmarkStart w:id="20" w:name="_Toc70188364"/>
      <w:bookmarkStart w:id="21" w:name="_Hlk36635960"/>
      <w:r>
        <w:rPr>
          <w:rFonts w:ascii="Times New Roman" w:hAnsi="Times New Roman" w:cs="Times New Roman"/>
          <w:b/>
          <w:bCs/>
          <w:color w:val="000000" w:themeColor="text1"/>
          <w:sz w:val="24"/>
          <w:szCs w:val="24"/>
        </w:rPr>
        <w:t>1.1. Planteamiento del Problema</w:t>
      </w:r>
      <w:bookmarkEnd w:id="20"/>
    </w:p>
    <w:p w14:paraId="48627D87" w14:textId="77777777" w:rsidR="00B0712C" w:rsidRPr="00B0712C" w:rsidRDefault="00B0712C" w:rsidP="00B0712C"/>
    <w:p w14:paraId="05767EB6" w14:textId="77777777" w:rsidR="00483BB6" w:rsidRPr="00513653" w:rsidRDefault="00483BB6" w:rsidP="00483BB6">
      <w:pPr>
        <w:spacing w:line="360" w:lineRule="auto"/>
        <w:ind w:firstLine="708"/>
        <w:jc w:val="both"/>
        <w:rPr>
          <w:bCs/>
        </w:rPr>
      </w:pPr>
      <w:r w:rsidRPr="00513653">
        <w:rPr>
          <w:rFonts w:ascii="Times New Roman" w:eastAsia="Times New Roman" w:hAnsi="Times New Roman" w:cs="Times New Roman"/>
          <w:bCs/>
          <w:sz w:val="24"/>
          <w:szCs w:val="24"/>
        </w:rPr>
        <w:t>La compañía MOVIP S.A.S es una sociedad que se dedica principalmente a actividades de desarrollo de sistemas informáticos (planificación, análisis, diseño, programación, pruebas), para distintas empresas, la comunicación con los clientes se realiza por medio de reuniones programadas con acuerdo previo y mutuo con los clientes, esto se hace con el fin de poder entender las necesidades del cliente y así mismo concretar los objetivos a cumplir,  y establecer las etapas que tiene cada proyecto, o las modificaciones a realizar.</w:t>
      </w:r>
    </w:p>
    <w:p w14:paraId="2DE7B75A" w14:textId="77777777" w:rsidR="00483BB6" w:rsidRDefault="00483BB6" w:rsidP="00483BB6">
      <w:pPr>
        <w:pStyle w:val="NormalWeb"/>
        <w:spacing w:line="360" w:lineRule="auto"/>
        <w:jc w:val="both"/>
        <w:rPr>
          <w:color w:val="000000"/>
        </w:rPr>
      </w:pPr>
      <w:r>
        <w:rPr>
          <w:color w:val="000000"/>
        </w:rPr>
        <w:t xml:space="preserve">           Actualmente, la compañía maneja las relaciones con los clientes, mediante programación a través de un sistema de calendarización, para mostrar los avances de los proyectos, para que los directores de los proyectos tengan claridad de los resultados temporales, los problemas que se presenten, para después poder informar a los clientes. Todo lo relacionado a la gestión de estos proyectos es manejados mediante la plataforma que actualmente tiene MOVIP S.A.S.</w:t>
      </w:r>
    </w:p>
    <w:p w14:paraId="2D71CA1E" w14:textId="77777777" w:rsidR="00483BB6" w:rsidRDefault="00483BB6" w:rsidP="00483BB6">
      <w:pPr>
        <w:pStyle w:val="NormalWeb"/>
        <w:spacing w:line="360" w:lineRule="auto"/>
        <w:jc w:val="both"/>
        <w:rPr>
          <w:color w:val="000000"/>
        </w:rPr>
      </w:pPr>
      <w:r>
        <w:rPr>
          <w:color w:val="000000"/>
        </w:rPr>
        <w:t xml:space="preserve">           MOVIP S.A.S como empresa desarrollo de software, tiene por principio una excelente relación con los clientes, ya que son una parte fundamental y clave para la compañía, pero pese a esta filosofía, en la actualidad la empresa no cuenta con un módulo CRM   que le permita administrar y manejar una comunicación clara y directa con los clientes, que le facilite la fidelización de estos y le garantice la permanencia en el nicho de mercado de forma competitiva. Con dicho modulo se busca posibilitar la implementación de estrategias de marketing, para la adquirir y garantizar la permanencia de los clientes, convirtiéndolo en un aspecto fundamental, para la gestión comercial. </w:t>
      </w:r>
    </w:p>
    <w:p w14:paraId="0163B340" w14:textId="77777777" w:rsidR="00483BB6" w:rsidRDefault="00483BB6" w:rsidP="00483BB6">
      <w:pPr>
        <w:pStyle w:val="NormalWeb"/>
        <w:spacing w:line="360" w:lineRule="auto"/>
        <w:jc w:val="both"/>
        <w:rPr>
          <w:color w:val="000000"/>
        </w:rPr>
      </w:pPr>
      <w:r>
        <w:rPr>
          <w:color w:val="000000"/>
        </w:rPr>
        <w:t xml:space="preserve">           Para brindar una solución ante la problemática ya mencionada se plantea la creación de un módulo CRM que permita la administración, calificación y gestión comercial de los clientes y sus proyectos,  para que de una manera sistematizada se logre gestionar el levantamiento de requerimientos de los proyectos, asignación de los tiempos,  y todo lo referente a la relación con el </w:t>
      </w:r>
      <w:r>
        <w:rPr>
          <w:color w:val="000000"/>
        </w:rPr>
        <w:lastRenderedPageBreak/>
        <w:t>cliente, permitiendo así suplir las necesidades de este, atender a sus inquietudes y dudas, además de llevar un seguimiento, de cada uno de los proyectos, visualizando sus, fallas, problemas, contratiempos, oportunidades de mejora.</w:t>
      </w:r>
    </w:p>
    <w:p w14:paraId="68E04343" w14:textId="77777777" w:rsidR="00483BB6" w:rsidRDefault="00483BB6" w:rsidP="00483BB6">
      <w:pPr>
        <w:pStyle w:val="Ttulo2"/>
        <w:spacing w:line="360" w:lineRule="auto"/>
        <w:ind w:firstLine="708"/>
        <w:rPr>
          <w:rFonts w:ascii="Times New Roman" w:hAnsi="Times New Roman" w:cs="Times New Roman"/>
          <w:b/>
          <w:bCs/>
          <w:color w:val="000000" w:themeColor="text1"/>
          <w:sz w:val="24"/>
          <w:szCs w:val="24"/>
        </w:rPr>
      </w:pPr>
      <w:bookmarkStart w:id="22" w:name="_Toc45734270"/>
      <w:bookmarkStart w:id="23" w:name="_Toc47460118"/>
      <w:bookmarkStart w:id="24" w:name="_Toc56346757"/>
      <w:bookmarkStart w:id="25" w:name="_Toc66493368"/>
      <w:bookmarkStart w:id="26" w:name="_Toc70188365"/>
      <w:bookmarkEnd w:id="21"/>
      <w:r>
        <w:rPr>
          <w:rFonts w:ascii="Times New Roman" w:hAnsi="Times New Roman" w:cs="Times New Roman"/>
          <w:b/>
          <w:bCs/>
          <w:color w:val="000000" w:themeColor="text1"/>
          <w:sz w:val="24"/>
          <w:szCs w:val="24"/>
        </w:rPr>
        <w:t>1.2. Formulación del problema.</w:t>
      </w:r>
      <w:bookmarkEnd w:id="22"/>
      <w:bookmarkEnd w:id="23"/>
      <w:bookmarkEnd w:id="24"/>
      <w:bookmarkEnd w:id="25"/>
      <w:bookmarkEnd w:id="26"/>
    </w:p>
    <w:p w14:paraId="7E815733" w14:textId="77777777" w:rsidR="00483BB6" w:rsidRDefault="00483BB6" w:rsidP="00483BB6">
      <w:pPr>
        <w:spacing w:line="360" w:lineRule="auto"/>
        <w:jc w:val="both"/>
        <w:rPr>
          <w:rFonts w:ascii="Times New Roman" w:hAnsi="Times New Roman" w:cs="Times New Roman"/>
          <w:sz w:val="24"/>
          <w:szCs w:val="24"/>
        </w:rPr>
      </w:pPr>
      <w:bookmarkStart w:id="27" w:name="_Hlk36635996"/>
      <w:r>
        <w:rPr>
          <w:rFonts w:ascii="Times New Roman" w:hAnsi="Times New Roman" w:cs="Times New Roman"/>
          <w:sz w:val="24"/>
          <w:szCs w:val="24"/>
        </w:rPr>
        <w:t>¿Cómo desarrollar un módulo para el manejo, administración, calificación, gestión comercial y relación con los clientes de los servicios que ofrece la empresa MOVIP S.A.S?</w:t>
      </w:r>
      <w:bookmarkEnd w:id="27"/>
    </w:p>
    <w:p w14:paraId="42FB407B" w14:textId="77777777" w:rsidR="00483BB6" w:rsidRDefault="00483BB6" w:rsidP="00483BB6">
      <w:pPr>
        <w:ind w:left="708"/>
        <w:jc w:val="both"/>
        <w:rPr>
          <w:rFonts w:ascii="Times New Roman" w:hAnsi="Times New Roman" w:cs="Times New Roman"/>
          <w:sz w:val="24"/>
          <w:szCs w:val="24"/>
        </w:rPr>
      </w:pPr>
    </w:p>
    <w:p w14:paraId="3BE57963" w14:textId="77777777" w:rsidR="00483BB6" w:rsidRDefault="00483BB6" w:rsidP="00483BB6">
      <w:pPr>
        <w:ind w:left="708"/>
        <w:jc w:val="both"/>
        <w:rPr>
          <w:rFonts w:ascii="Times New Roman" w:hAnsi="Times New Roman" w:cs="Times New Roman"/>
          <w:sz w:val="24"/>
          <w:szCs w:val="24"/>
        </w:rPr>
      </w:pPr>
    </w:p>
    <w:p w14:paraId="6D6EA879" w14:textId="77777777" w:rsidR="00483BB6" w:rsidRDefault="00483BB6" w:rsidP="00483BB6">
      <w:pPr>
        <w:ind w:left="708"/>
        <w:jc w:val="both"/>
        <w:rPr>
          <w:rFonts w:ascii="Times New Roman" w:hAnsi="Times New Roman" w:cs="Times New Roman"/>
          <w:sz w:val="24"/>
          <w:szCs w:val="24"/>
        </w:rPr>
      </w:pPr>
    </w:p>
    <w:p w14:paraId="49421E2C" w14:textId="77777777" w:rsidR="00483BB6" w:rsidRDefault="00483BB6" w:rsidP="00483BB6">
      <w:pPr>
        <w:ind w:left="708"/>
        <w:jc w:val="both"/>
        <w:rPr>
          <w:rFonts w:ascii="Times New Roman" w:hAnsi="Times New Roman" w:cs="Times New Roman"/>
          <w:sz w:val="24"/>
          <w:szCs w:val="24"/>
        </w:rPr>
      </w:pPr>
    </w:p>
    <w:p w14:paraId="088C4D56" w14:textId="77777777" w:rsidR="00483BB6" w:rsidRDefault="00483BB6" w:rsidP="00483BB6">
      <w:pPr>
        <w:ind w:left="708"/>
        <w:jc w:val="both"/>
        <w:rPr>
          <w:rFonts w:ascii="Times New Roman" w:hAnsi="Times New Roman" w:cs="Times New Roman"/>
          <w:sz w:val="24"/>
          <w:szCs w:val="24"/>
        </w:rPr>
      </w:pPr>
    </w:p>
    <w:p w14:paraId="097F9D6F" w14:textId="77777777" w:rsidR="00483BB6" w:rsidRDefault="00483BB6" w:rsidP="00483BB6">
      <w:pPr>
        <w:ind w:left="708"/>
        <w:jc w:val="both"/>
        <w:rPr>
          <w:rFonts w:ascii="Times New Roman" w:hAnsi="Times New Roman" w:cs="Times New Roman"/>
          <w:sz w:val="24"/>
          <w:szCs w:val="24"/>
        </w:rPr>
      </w:pPr>
    </w:p>
    <w:p w14:paraId="7FC75FD8" w14:textId="77777777" w:rsidR="00483BB6" w:rsidRDefault="00483BB6" w:rsidP="00483BB6">
      <w:pPr>
        <w:ind w:left="708"/>
        <w:jc w:val="both"/>
        <w:rPr>
          <w:rFonts w:ascii="Times New Roman" w:hAnsi="Times New Roman" w:cs="Times New Roman"/>
          <w:sz w:val="24"/>
          <w:szCs w:val="24"/>
        </w:rPr>
      </w:pPr>
    </w:p>
    <w:p w14:paraId="1EB4EE56" w14:textId="77777777" w:rsidR="00483BB6" w:rsidRDefault="00483BB6" w:rsidP="00483BB6">
      <w:pPr>
        <w:ind w:left="708"/>
        <w:jc w:val="both"/>
        <w:rPr>
          <w:rFonts w:ascii="Times New Roman" w:hAnsi="Times New Roman" w:cs="Times New Roman"/>
          <w:sz w:val="24"/>
          <w:szCs w:val="24"/>
        </w:rPr>
      </w:pPr>
    </w:p>
    <w:p w14:paraId="1E281F4D" w14:textId="77777777" w:rsidR="00483BB6" w:rsidRDefault="00483BB6" w:rsidP="00483BB6">
      <w:pPr>
        <w:ind w:left="708"/>
        <w:jc w:val="both"/>
        <w:rPr>
          <w:rFonts w:ascii="Times New Roman" w:hAnsi="Times New Roman" w:cs="Times New Roman"/>
          <w:sz w:val="24"/>
          <w:szCs w:val="24"/>
        </w:rPr>
      </w:pPr>
    </w:p>
    <w:p w14:paraId="0445A072" w14:textId="77777777" w:rsidR="00483BB6" w:rsidRDefault="00483BB6" w:rsidP="00483BB6">
      <w:pPr>
        <w:ind w:left="708"/>
        <w:jc w:val="both"/>
        <w:rPr>
          <w:rFonts w:ascii="Times New Roman" w:hAnsi="Times New Roman" w:cs="Times New Roman"/>
          <w:sz w:val="24"/>
          <w:szCs w:val="24"/>
        </w:rPr>
      </w:pPr>
    </w:p>
    <w:p w14:paraId="7E28F639" w14:textId="77777777" w:rsidR="00483BB6" w:rsidRDefault="00483BB6" w:rsidP="00483BB6">
      <w:pPr>
        <w:ind w:left="708"/>
        <w:jc w:val="both"/>
        <w:rPr>
          <w:rFonts w:ascii="Times New Roman" w:hAnsi="Times New Roman" w:cs="Times New Roman"/>
          <w:sz w:val="24"/>
          <w:szCs w:val="24"/>
        </w:rPr>
      </w:pPr>
    </w:p>
    <w:p w14:paraId="047AED7C" w14:textId="77777777" w:rsidR="00483BB6" w:rsidRDefault="00483BB6" w:rsidP="00483BB6">
      <w:pPr>
        <w:ind w:left="708"/>
        <w:jc w:val="both"/>
        <w:rPr>
          <w:rFonts w:ascii="Times New Roman" w:hAnsi="Times New Roman" w:cs="Times New Roman"/>
          <w:sz w:val="24"/>
          <w:szCs w:val="24"/>
        </w:rPr>
      </w:pPr>
    </w:p>
    <w:p w14:paraId="7AF55C6D" w14:textId="77777777" w:rsidR="00483BB6" w:rsidRDefault="00483BB6" w:rsidP="00483BB6">
      <w:pPr>
        <w:ind w:left="708"/>
        <w:jc w:val="both"/>
        <w:rPr>
          <w:rFonts w:ascii="Times New Roman" w:hAnsi="Times New Roman" w:cs="Times New Roman"/>
          <w:sz w:val="24"/>
          <w:szCs w:val="24"/>
        </w:rPr>
      </w:pPr>
    </w:p>
    <w:p w14:paraId="31E7AC26" w14:textId="77777777" w:rsidR="00483BB6" w:rsidRDefault="00483BB6" w:rsidP="00483BB6">
      <w:pPr>
        <w:ind w:left="708"/>
        <w:jc w:val="both"/>
        <w:rPr>
          <w:rFonts w:ascii="Times New Roman" w:hAnsi="Times New Roman" w:cs="Times New Roman"/>
          <w:sz w:val="24"/>
          <w:szCs w:val="24"/>
        </w:rPr>
      </w:pPr>
    </w:p>
    <w:p w14:paraId="1FC3ECAC" w14:textId="77777777" w:rsidR="00483BB6" w:rsidRDefault="00483BB6" w:rsidP="00483BB6">
      <w:pPr>
        <w:ind w:left="708"/>
        <w:jc w:val="both"/>
        <w:rPr>
          <w:rFonts w:ascii="Times New Roman" w:hAnsi="Times New Roman" w:cs="Times New Roman"/>
          <w:sz w:val="24"/>
          <w:szCs w:val="24"/>
        </w:rPr>
      </w:pPr>
    </w:p>
    <w:p w14:paraId="3A5B452C" w14:textId="77777777" w:rsidR="00483BB6" w:rsidRDefault="00483BB6" w:rsidP="00483BB6">
      <w:pPr>
        <w:ind w:left="708"/>
        <w:jc w:val="both"/>
        <w:rPr>
          <w:rFonts w:ascii="Times New Roman" w:hAnsi="Times New Roman" w:cs="Times New Roman"/>
          <w:sz w:val="24"/>
          <w:szCs w:val="24"/>
        </w:rPr>
      </w:pPr>
    </w:p>
    <w:p w14:paraId="5A7975C9" w14:textId="77777777" w:rsidR="00483BB6" w:rsidRDefault="00483BB6" w:rsidP="00483BB6">
      <w:pPr>
        <w:ind w:left="708"/>
        <w:jc w:val="both"/>
        <w:rPr>
          <w:rFonts w:ascii="Times New Roman" w:hAnsi="Times New Roman" w:cs="Times New Roman"/>
          <w:sz w:val="24"/>
          <w:szCs w:val="24"/>
        </w:rPr>
      </w:pPr>
    </w:p>
    <w:p w14:paraId="00A880D5" w14:textId="77777777" w:rsidR="00483BB6" w:rsidRDefault="00483BB6" w:rsidP="00483BB6">
      <w:pPr>
        <w:ind w:left="708"/>
        <w:jc w:val="both"/>
        <w:rPr>
          <w:rFonts w:ascii="Times New Roman" w:hAnsi="Times New Roman" w:cs="Times New Roman"/>
          <w:sz w:val="24"/>
          <w:szCs w:val="24"/>
        </w:rPr>
      </w:pPr>
    </w:p>
    <w:p w14:paraId="5B631291" w14:textId="77777777" w:rsidR="00483BB6" w:rsidRDefault="00483BB6" w:rsidP="00483BB6">
      <w:pPr>
        <w:ind w:left="708"/>
        <w:jc w:val="both"/>
        <w:rPr>
          <w:rFonts w:ascii="Times New Roman" w:hAnsi="Times New Roman" w:cs="Times New Roman"/>
          <w:sz w:val="24"/>
          <w:szCs w:val="24"/>
        </w:rPr>
      </w:pPr>
    </w:p>
    <w:p w14:paraId="02CC1E72" w14:textId="77777777" w:rsidR="00483BB6" w:rsidRDefault="00483BB6" w:rsidP="00483BB6">
      <w:pPr>
        <w:ind w:left="708"/>
        <w:jc w:val="both"/>
        <w:rPr>
          <w:rFonts w:ascii="Times New Roman" w:hAnsi="Times New Roman" w:cs="Times New Roman"/>
          <w:sz w:val="24"/>
          <w:szCs w:val="24"/>
        </w:rPr>
      </w:pPr>
    </w:p>
    <w:p w14:paraId="6BB8AB37" w14:textId="77777777" w:rsidR="00483BB6" w:rsidRDefault="00483BB6" w:rsidP="00483BB6">
      <w:pPr>
        <w:ind w:left="708"/>
        <w:jc w:val="both"/>
        <w:rPr>
          <w:rFonts w:ascii="Times New Roman" w:hAnsi="Times New Roman" w:cs="Times New Roman"/>
          <w:sz w:val="24"/>
          <w:szCs w:val="24"/>
        </w:rPr>
      </w:pPr>
    </w:p>
    <w:p w14:paraId="268D58D7" w14:textId="77777777" w:rsidR="00483BB6" w:rsidRDefault="00483BB6" w:rsidP="00483BB6">
      <w:pPr>
        <w:ind w:left="708"/>
        <w:jc w:val="both"/>
        <w:rPr>
          <w:rFonts w:ascii="Times New Roman" w:hAnsi="Times New Roman" w:cs="Times New Roman"/>
          <w:sz w:val="24"/>
          <w:szCs w:val="24"/>
        </w:rPr>
      </w:pPr>
    </w:p>
    <w:p w14:paraId="17960441" w14:textId="77777777" w:rsidR="00483BB6" w:rsidRPr="0076679C" w:rsidRDefault="00483BB6" w:rsidP="00483BB6">
      <w:pPr>
        <w:pStyle w:val="Ttulo1"/>
        <w:numPr>
          <w:ilvl w:val="0"/>
          <w:numId w:val="1"/>
        </w:numPr>
        <w:spacing w:line="360" w:lineRule="auto"/>
        <w:jc w:val="center"/>
        <w:rPr>
          <w:rFonts w:ascii="Times New Roman" w:hAnsi="Times New Roman" w:cs="Times New Roman"/>
          <w:b/>
          <w:bCs/>
          <w:color w:val="000000" w:themeColor="text1"/>
          <w:sz w:val="28"/>
          <w:szCs w:val="28"/>
        </w:rPr>
      </w:pPr>
      <w:bookmarkStart w:id="28" w:name="_Toc56346758"/>
      <w:bookmarkStart w:id="29" w:name="_Toc66493369"/>
      <w:bookmarkStart w:id="30" w:name="_Toc70188366"/>
      <w:bookmarkStart w:id="31" w:name="_Toc45734271"/>
      <w:bookmarkStart w:id="32" w:name="_Toc47460119"/>
      <w:r w:rsidRPr="0076679C">
        <w:rPr>
          <w:rFonts w:ascii="Times New Roman" w:hAnsi="Times New Roman" w:cs="Times New Roman"/>
          <w:b/>
          <w:bCs/>
          <w:color w:val="000000" w:themeColor="text1"/>
          <w:sz w:val="28"/>
          <w:szCs w:val="28"/>
        </w:rPr>
        <w:lastRenderedPageBreak/>
        <w:t>OBJETIVOS</w:t>
      </w:r>
      <w:bookmarkEnd w:id="28"/>
      <w:bookmarkEnd w:id="29"/>
      <w:bookmarkEnd w:id="30"/>
    </w:p>
    <w:p w14:paraId="712DE469" w14:textId="77777777" w:rsidR="00483BB6" w:rsidRPr="002B392B" w:rsidRDefault="00483BB6" w:rsidP="00483BB6">
      <w:pPr>
        <w:spacing w:line="360" w:lineRule="auto"/>
      </w:pPr>
    </w:p>
    <w:p w14:paraId="08A09632" w14:textId="77777777" w:rsidR="00483BB6" w:rsidRDefault="00483BB6" w:rsidP="00483BB6">
      <w:pPr>
        <w:pStyle w:val="Ttulo2"/>
        <w:rPr>
          <w:color w:val="000000"/>
        </w:rPr>
      </w:pPr>
      <w:bookmarkStart w:id="33" w:name="_Toc45734273"/>
      <w:bookmarkStart w:id="34" w:name="_Toc47460121"/>
      <w:bookmarkStart w:id="35" w:name="_Toc56346759"/>
      <w:bookmarkStart w:id="36" w:name="_Toc66493370"/>
      <w:bookmarkStart w:id="37" w:name="_Toc70188367"/>
      <w:r>
        <w:rPr>
          <w:rStyle w:val="Ttulo2Car"/>
          <w:rFonts w:ascii="Times New Roman" w:hAnsi="Times New Roman" w:cs="Times New Roman"/>
          <w:b/>
          <w:bCs/>
          <w:color w:val="000000" w:themeColor="text1"/>
          <w:sz w:val="24"/>
          <w:szCs w:val="24"/>
        </w:rPr>
        <w:t>2</w:t>
      </w:r>
      <w:r w:rsidRPr="00D96E47">
        <w:rPr>
          <w:rStyle w:val="Ttulo2Car"/>
          <w:rFonts w:ascii="Times New Roman" w:hAnsi="Times New Roman" w:cs="Times New Roman"/>
          <w:b/>
          <w:bCs/>
          <w:color w:val="000000" w:themeColor="text1"/>
          <w:sz w:val="24"/>
          <w:szCs w:val="24"/>
        </w:rPr>
        <w:t>.1.</w:t>
      </w:r>
      <w:r w:rsidRPr="00D96E47">
        <w:rPr>
          <w:rStyle w:val="Ttulo2Car"/>
          <w:b/>
          <w:bCs/>
          <w:color w:val="000000" w:themeColor="text1"/>
          <w:sz w:val="24"/>
          <w:szCs w:val="24"/>
        </w:rPr>
        <w:t xml:space="preserve"> </w:t>
      </w:r>
      <w:r w:rsidRPr="00D96E47">
        <w:rPr>
          <w:rStyle w:val="Ttulo2Car"/>
          <w:rFonts w:ascii="Times New Roman" w:hAnsi="Times New Roman" w:cs="Times New Roman"/>
          <w:b/>
          <w:bCs/>
          <w:color w:val="000000" w:themeColor="text1"/>
          <w:sz w:val="24"/>
          <w:szCs w:val="24"/>
        </w:rPr>
        <w:t>Objetivo General</w:t>
      </w:r>
      <w:bookmarkEnd w:id="33"/>
      <w:bookmarkEnd w:id="34"/>
      <w:bookmarkEnd w:id="35"/>
      <w:bookmarkEnd w:id="36"/>
      <w:bookmarkEnd w:id="37"/>
    </w:p>
    <w:p w14:paraId="13AEADFF" w14:textId="77777777" w:rsidR="00483BB6" w:rsidRDefault="00483BB6" w:rsidP="00483BB6">
      <w:pPr>
        <w:pStyle w:val="NormalWeb"/>
        <w:spacing w:line="360" w:lineRule="auto"/>
        <w:jc w:val="both"/>
      </w:pPr>
      <w:r>
        <w:t xml:space="preserve">           Desarrollar un módulo para el manejo, administración, calificación, gestión comercial y relación con los clientes de los servicios que ofrece la empresa MOVIP S.A.S</w:t>
      </w:r>
    </w:p>
    <w:p w14:paraId="2F55BB19" w14:textId="77777777" w:rsidR="00483BB6" w:rsidRDefault="00483BB6" w:rsidP="00483BB6">
      <w:pPr>
        <w:pStyle w:val="Ttulo2"/>
        <w:spacing w:line="360" w:lineRule="auto"/>
        <w:rPr>
          <w:rFonts w:ascii="Times New Roman" w:hAnsi="Times New Roman" w:cs="Times New Roman"/>
          <w:b/>
          <w:bCs/>
          <w:color w:val="000000" w:themeColor="text1"/>
          <w:sz w:val="24"/>
          <w:szCs w:val="24"/>
        </w:rPr>
      </w:pPr>
      <w:bookmarkStart w:id="38" w:name="_Toc45734274"/>
      <w:bookmarkStart w:id="39" w:name="_Toc47460122"/>
      <w:bookmarkStart w:id="40" w:name="_Toc56346760"/>
      <w:bookmarkStart w:id="41" w:name="_Toc66493371"/>
      <w:bookmarkStart w:id="42" w:name="_Toc70188368"/>
      <w:r>
        <w:rPr>
          <w:rFonts w:ascii="Times New Roman" w:hAnsi="Times New Roman" w:cs="Times New Roman"/>
          <w:b/>
          <w:bCs/>
          <w:color w:val="000000" w:themeColor="text1"/>
          <w:sz w:val="24"/>
          <w:szCs w:val="24"/>
        </w:rPr>
        <w:t>2.2. Objetivos Específicos.</w:t>
      </w:r>
      <w:bookmarkEnd w:id="38"/>
      <w:bookmarkEnd w:id="39"/>
      <w:bookmarkEnd w:id="40"/>
      <w:bookmarkEnd w:id="41"/>
      <w:bookmarkEnd w:id="42"/>
    </w:p>
    <w:p w14:paraId="06F76F0C" w14:textId="77777777" w:rsidR="00483BB6" w:rsidRDefault="00483BB6" w:rsidP="00483BB6">
      <w:pPr>
        <w:pStyle w:val="NormalWeb"/>
        <w:spacing w:line="360" w:lineRule="auto"/>
        <w:jc w:val="both"/>
        <w:rPr>
          <w:color w:val="000000"/>
        </w:rPr>
      </w:pPr>
      <w:r>
        <w:rPr>
          <w:b/>
          <w:bCs/>
          <w:color w:val="000000"/>
        </w:rPr>
        <w:t xml:space="preserve">           2.2.1. </w:t>
      </w:r>
      <w:r>
        <w:rPr>
          <w:color w:val="000000"/>
        </w:rPr>
        <w:t>Realizar el levantamiento de la información correspondiente, basados en análisis de funcionamiento y labores que realiza MOVIP S.A.S</w:t>
      </w:r>
    </w:p>
    <w:p w14:paraId="5D6BE557" w14:textId="77777777" w:rsidR="00483BB6" w:rsidRDefault="00483BB6" w:rsidP="00483BB6">
      <w:pPr>
        <w:pStyle w:val="NormalWeb"/>
        <w:spacing w:line="360" w:lineRule="auto"/>
        <w:jc w:val="both"/>
        <w:rPr>
          <w:color w:val="000000"/>
        </w:rPr>
      </w:pPr>
      <w:r>
        <w:rPr>
          <w:b/>
          <w:bCs/>
          <w:color w:val="000000"/>
        </w:rPr>
        <w:t xml:space="preserve">            2.2.2. </w:t>
      </w:r>
      <w:r>
        <w:rPr>
          <w:color w:val="000000"/>
        </w:rPr>
        <w:t>Construir un modelo de diseño con el cual se logre estructurar y visualizar el comportamiento y los procesos fundamentales, del módulo CRM</w:t>
      </w:r>
    </w:p>
    <w:p w14:paraId="0F4A2D79" w14:textId="77777777" w:rsidR="00483BB6" w:rsidRDefault="00483BB6" w:rsidP="00483BB6">
      <w:pPr>
        <w:pStyle w:val="NormalWeb"/>
        <w:spacing w:line="360" w:lineRule="auto"/>
        <w:jc w:val="both"/>
        <w:rPr>
          <w:color w:val="000000"/>
        </w:rPr>
      </w:pPr>
      <w:r>
        <w:rPr>
          <w:b/>
          <w:bCs/>
          <w:color w:val="000000"/>
        </w:rPr>
        <w:t xml:space="preserve">            2.2.3. </w:t>
      </w:r>
      <w:r>
        <w:rPr>
          <w:color w:val="000000"/>
        </w:rPr>
        <w:t>Desarrollar un módulo CRM basados en la metodología, modelado y diseño</w:t>
      </w:r>
    </w:p>
    <w:p w14:paraId="2BBF3FE5" w14:textId="77777777" w:rsidR="00483BB6" w:rsidRDefault="00483BB6" w:rsidP="00483BB6">
      <w:pPr>
        <w:pStyle w:val="NormalWeb"/>
        <w:spacing w:line="360" w:lineRule="auto"/>
        <w:jc w:val="both"/>
        <w:rPr>
          <w:color w:val="000000"/>
        </w:rPr>
      </w:pPr>
      <w:r>
        <w:rPr>
          <w:b/>
          <w:bCs/>
          <w:color w:val="000000"/>
        </w:rPr>
        <w:t xml:space="preserve">            2.2.4. </w:t>
      </w:r>
      <w:r>
        <w:rPr>
          <w:color w:val="000000"/>
        </w:rPr>
        <w:t>Examinar la funcionalidad del software mediante técnicas de usabilidad haciendo implementación de pruebas de caja negra y pruebas de caja blanca</w:t>
      </w:r>
    </w:p>
    <w:p w14:paraId="6302EBDC" w14:textId="77777777" w:rsidR="00483BB6" w:rsidRDefault="00483BB6" w:rsidP="00483BB6">
      <w:pPr>
        <w:pStyle w:val="NormalWeb"/>
        <w:spacing w:line="360" w:lineRule="auto"/>
        <w:jc w:val="both"/>
        <w:rPr>
          <w:color w:val="000000"/>
        </w:rPr>
      </w:pPr>
      <w:r>
        <w:rPr>
          <w:b/>
          <w:bCs/>
          <w:color w:val="000000"/>
        </w:rPr>
        <w:t xml:space="preserve">        </w:t>
      </w:r>
    </w:p>
    <w:p w14:paraId="021F558E" w14:textId="77777777" w:rsidR="00483BB6" w:rsidRDefault="00483BB6" w:rsidP="00483BB6">
      <w:pPr>
        <w:pStyle w:val="NormalWeb"/>
        <w:ind w:left="360"/>
        <w:jc w:val="both"/>
      </w:pPr>
    </w:p>
    <w:p w14:paraId="0721DB04" w14:textId="77777777" w:rsidR="00483BB6" w:rsidRDefault="00483BB6" w:rsidP="00483BB6">
      <w:pPr>
        <w:pStyle w:val="NormalWeb"/>
        <w:ind w:left="360"/>
        <w:jc w:val="both"/>
      </w:pPr>
    </w:p>
    <w:p w14:paraId="38DBE54C" w14:textId="77777777" w:rsidR="00483BB6" w:rsidRDefault="00483BB6" w:rsidP="00483BB6">
      <w:pPr>
        <w:pStyle w:val="NormalWeb"/>
        <w:ind w:left="360"/>
        <w:jc w:val="both"/>
      </w:pPr>
    </w:p>
    <w:p w14:paraId="66F871F5" w14:textId="77777777" w:rsidR="00483BB6" w:rsidRDefault="00483BB6" w:rsidP="00483BB6">
      <w:pPr>
        <w:pStyle w:val="NormalWeb"/>
        <w:ind w:left="360"/>
        <w:jc w:val="both"/>
      </w:pPr>
    </w:p>
    <w:p w14:paraId="6438C15B" w14:textId="77777777" w:rsidR="00483BB6" w:rsidRDefault="00483BB6" w:rsidP="00483BB6">
      <w:pPr>
        <w:pStyle w:val="NormalWeb"/>
        <w:ind w:left="360"/>
        <w:jc w:val="both"/>
      </w:pPr>
    </w:p>
    <w:p w14:paraId="705EBBD6" w14:textId="77777777" w:rsidR="00483BB6" w:rsidRDefault="00483BB6" w:rsidP="00483BB6">
      <w:pPr>
        <w:pStyle w:val="NormalWeb"/>
        <w:ind w:left="360"/>
        <w:jc w:val="both"/>
      </w:pPr>
    </w:p>
    <w:p w14:paraId="7D5903A3" w14:textId="77777777" w:rsidR="00483BB6" w:rsidRDefault="00483BB6" w:rsidP="00483BB6">
      <w:pPr>
        <w:pStyle w:val="NormalWeb"/>
        <w:ind w:left="360"/>
        <w:jc w:val="center"/>
      </w:pPr>
    </w:p>
    <w:p w14:paraId="5AED9101" w14:textId="77777777" w:rsidR="00483BB6" w:rsidRDefault="00483BB6" w:rsidP="00483BB6">
      <w:pPr>
        <w:pStyle w:val="NormalWeb"/>
        <w:ind w:left="360"/>
        <w:jc w:val="center"/>
      </w:pPr>
    </w:p>
    <w:p w14:paraId="66E0B8E4" w14:textId="77777777" w:rsidR="00483BB6" w:rsidRPr="0076679C" w:rsidRDefault="00483BB6" w:rsidP="00483BB6">
      <w:pPr>
        <w:pStyle w:val="Ttulo1"/>
        <w:numPr>
          <w:ilvl w:val="0"/>
          <w:numId w:val="1"/>
        </w:numPr>
        <w:spacing w:line="360" w:lineRule="auto"/>
        <w:jc w:val="center"/>
        <w:rPr>
          <w:rFonts w:ascii="Times New Roman" w:hAnsi="Times New Roman" w:cs="Times New Roman"/>
          <w:b/>
          <w:bCs/>
          <w:color w:val="000000" w:themeColor="text1"/>
          <w:sz w:val="28"/>
          <w:szCs w:val="24"/>
        </w:rPr>
      </w:pPr>
      <w:bookmarkStart w:id="43" w:name="_Toc56346761"/>
      <w:bookmarkStart w:id="44" w:name="_Toc66493372"/>
      <w:bookmarkStart w:id="45" w:name="_Toc70188369"/>
      <w:r w:rsidRPr="0076679C">
        <w:rPr>
          <w:rFonts w:ascii="Times New Roman" w:hAnsi="Times New Roman" w:cs="Times New Roman"/>
          <w:b/>
          <w:bCs/>
          <w:color w:val="000000" w:themeColor="text1"/>
          <w:sz w:val="28"/>
          <w:szCs w:val="24"/>
        </w:rPr>
        <w:lastRenderedPageBreak/>
        <w:t>ALCANCES Y LIMITACIONES</w:t>
      </w:r>
      <w:bookmarkEnd w:id="43"/>
      <w:bookmarkEnd w:id="44"/>
      <w:bookmarkEnd w:id="45"/>
    </w:p>
    <w:p w14:paraId="5621E163" w14:textId="77777777" w:rsidR="00483BB6" w:rsidRPr="00D10FBB" w:rsidRDefault="00483BB6" w:rsidP="00483BB6">
      <w:pPr>
        <w:spacing w:line="360" w:lineRule="auto"/>
      </w:pPr>
    </w:p>
    <w:p w14:paraId="6CD075A5" w14:textId="77777777" w:rsidR="00483BB6" w:rsidRDefault="00483BB6" w:rsidP="00483BB6">
      <w:pPr>
        <w:pStyle w:val="Ttulo2"/>
        <w:spacing w:line="360" w:lineRule="auto"/>
        <w:rPr>
          <w:rFonts w:ascii="Times New Roman" w:hAnsi="Times New Roman" w:cs="Times New Roman"/>
          <w:b/>
          <w:bCs/>
          <w:color w:val="000000" w:themeColor="text1"/>
          <w:sz w:val="24"/>
          <w:szCs w:val="24"/>
        </w:rPr>
      </w:pPr>
      <w:bookmarkStart w:id="46" w:name="_Toc45734276"/>
      <w:bookmarkStart w:id="47" w:name="_Toc47460124"/>
      <w:bookmarkStart w:id="48" w:name="_Toc56346762"/>
      <w:bookmarkStart w:id="49" w:name="_Toc66493373"/>
      <w:bookmarkStart w:id="50" w:name="_Toc70188370"/>
      <w:r>
        <w:rPr>
          <w:rFonts w:ascii="Times New Roman" w:hAnsi="Times New Roman" w:cs="Times New Roman"/>
          <w:b/>
          <w:bCs/>
          <w:color w:val="000000" w:themeColor="text1"/>
          <w:sz w:val="24"/>
          <w:szCs w:val="24"/>
        </w:rPr>
        <w:t>3.1. Alcances</w:t>
      </w:r>
      <w:bookmarkEnd w:id="46"/>
      <w:bookmarkEnd w:id="47"/>
      <w:bookmarkEnd w:id="48"/>
      <w:bookmarkEnd w:id="49"/>
      <w:bookmarkEnd w:id="50"/>
    </w:p>
    <w:p w14:paraId="143E1D40" w14:textId="77777777" w:rsidR="00483BB6" w:rsidRPr="00E7690E" w:rsidRDefault="00483BB6" w:rsidP="00483BB6">
      <w:pPr>
        <w:spacing w:line="360" w:lineRule="auto"/>
      </w:pPr>
    </w:p>
    <w:p w14:paraId="2DF4DFB7" w14:textId="77777777" w:rsidR="00483BB6" w:rsidRPr="00513653" w:rsidRDefault="00483BB6" w:rsidP="00483BB6">
      <w:pPr>
        <w:pStyle w:val="Prrafodelista"/>
        <w:numPr>
          <w:ilvl w:val="0"/>
          <w:numId w:val="32"/>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El presente estudio, fue enfocado hacia la implementación de un módulo CRM el cual permita la gestión enfocada a la relación con el cliente en la empresa MOVIP S.A.S</w:t>
      </w:r>
    </w:p>
    <w:p w14:paraId="2637438D" w14:textId="77777777" w:rsidR="00483BB6" w:rsidRPr="00513653" w:rsidRDefault="00483BB6" w:rsidP="00483BB6">
      <w:pPr>
        <w:pStyle w:val="Prrafodelista"/>
        <w:numPr>
          <w:ilvl w:val="0"/>
          <w:numId w:val="32"/>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La investigación está enfocada únicamente a la empresa MOVIP S.A.S, y al área de gestión comercial y marketing la cual actualmente está generando algunos inconvenientes ya que no se posee el módulo adecuado para la gestión comercial y relación con los clientes de la empresa.</w:t>
      </w:r>
    </w:p>
    <w:p w14:paraId="31274A6C" w14:textId="77777777" w:rsidR="00483BB6" w:rsidRPr="00513653" w:rsidRDefault="00483BB6" w:rsidP="00483BB6">
      <w:pPr>
        <w:pStyle w:val="Prrafodelista"/>
        <w:numPr>
          <w:ilvl w:val="0"/>
          <w:numId w:val="32"/>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Incluye una solución automatizada a los flujos de trabajo con el fin de mejorar los tiempos de respuesta y diseño de los procesos, respecto a la gestión comercial de los proyectos que la compañía maneja.</w:t>
      </w:r>
    </w:p>
    <w:p w14:paraId="4B5ECEAD" w14:textId="77777777" w:rsidR="00483BB6" w:rsidRPr="006002BE" w:rsidRDefault="00483BB6" w:rsidP="00483BB6">
      <w:pPr>
        <w:spacing w:line="360" w:lineRule="auto"/>
        <w:ind w:left="708" w:firstLine="702"/>
        <w:jc w:val="both"/>
        <w:rPr>
          <w:rFonts w:ascii="Times New Roman" w:eastAsia="Times New Roman" w:hAnsi="Times New Roman" w:cs="Times New Roman"/>
          <w:sz w:val="24"/>
          <w:szCs w:val="24"/>
        </w:rPr>
      </w:pPr>
    </w:p>
    <w:p w14:paraId="0F2B9A98" w14:textId="77777777" w:rsidR="00483BB6" w:rsidRDefault="00483BB6" w:rsidP="00483BB6">
      <w:pPr>
        <w:pStyle w:val="Ttulo2"/>
        <w:spacing w:line="360" w:lineRule="auto"/>
        <w:rPr>
          <w:rFonts w:ascii="Times New Roman" w:eastAsia="Times New Roman" w:hAnsi="Times New Roman" w:cs="Times New Roman"/>
          <w:b/>
          <w:bCs/>
          <w:color w:val="000000" w:themeColor="text1"/>
          <w:sz w:val="24"/>
          <w:szCs w:val="24"/>
        </w:rPr>
      </w:pPr>
      <w:bookmarkStart w:id="51" w:name="_Toc56346763"/>
      <w:bookmarkStart w:id="52" w:name="_Toc66493374"/>
      <w:bookmarkStart w:id="53" w:name="_Toc70188371"/>
      <w:r w:rsidRPr="00D10FBB">
        <w:rPr>
          <w:rFonts w:ascii="Times New Roman" w:eastAsia="Times New Roman" w:hAnsi="Times New Roman" w:cs="Times New Roman"/>
          <w:b/>
          <w:bCs/>
          <w:color w:val="000000" w:themeColor="text1"/>
          <w:sz w:val="24"/>
          <w:szCs w:val="24"/>
        </w:rPr>
        <w:t>3.2. Limitaciones</w:t>
      </w:r>
      <w:bookmarkEnd w:id="51"/>
      <w:bookmarkEnd w:id="52"/>
      <w:bookmarkEnd w:id="53"/>
    </w:p>
    <w:p w14:paraId="16D6613C" w14:textId="77777777" w:rsidR="00483BB6" w:rsidRPr="00D10FBB" w:rsidRDefault="00483BB6" w:rsidP="00483BB6">
      <w:pPr>
        <w:spacing w:line="360" w:lineRule="auto"/>
      </w:pPr>
    </w:p>
    <w:p w14:paraId="395CEE20" w14:textId="77777777" w:rsidR="00483BB6" w:rsidRDefault="00483BB6" w:rsidP="00483BB6">
      <w:pPr>
        <w:pStyle w:val="Prrafodelista"/>
        <w:numPr>
          <w:ilvl w:val="0"/>
          <w:numId w:val="34"/>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 xml:space="preserve">Resistencia al cambio por parte de los empleados por querer implantar el CRM </w:t>
      </w:r>
    </w:p>
    <w:p w14:paraId="3D28055C" w14:textId="77777777" w:rsidR="00483BB6" w:rsidRPr="00513653" w:rsidRDefault="00483BB6" w:rsidP="00483BB6">
      <w:pPr>
        <w:pStyle w:val="Prrafodelista"/>
        <w:numPr>
          <w:ilvl w:val="0"/>
          <w:numId w:val="34"/>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El módulo será desarrollado en lenguaje PHP ya que la compañía maneja un Framework basado en PHP pueden existir algunos inconvenientes relacionados a temas de compatibilidad al momento de su implementación.</w:t>
      </w:r>
    </w:p>
    <w:p w14:paraId="43627C0E" w14:textId="77777777" w:rsidR="00483BB6" w:rsidRPr="00513653" w:rsidRDefault="00483BB6" w:rsidP="00483BB6">
      <w:pPr>
        <w:pStyle w:val="Prrafodelista"/>
        <w:numPr>
          <w:ilvl w:val="0"/>
          <w:numId w:val="34"/>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Este estudio se limita a la relación, y procesos del equipo administrador del CRM con el proveedor de dicho sistema y con el cliente, en este caso los productos y servicios que provee la compañía MOVIP S.A.S</w:t>
      </w:r>
    </w:p>
    <w:p w14:paraId="343DF290" w14:textId="77777777" w:rsidR="00483BB6" w:rsidRDefault="00483BB6" w:rsidP="00483BB6"/>
    <w:p w14:paraId="478F511C" w14:textId="77777777" w:rsidR="00483BB6" w:rsidRDefault="00483BB6" w:rsidP="00483BB6"/>
    <w:p w14:paraId="60276DFF" w14:textId="77777777" w:rsidR="00483BB6" w:rsidRDefault="00483BB6" w:rsidP="00483BB6"/>
    <w:p w14:paraId="63B3ACC5" w14:textId="77777777" w:rsidR="00483BB6" w:rsidRDefault="00483BB6" w:rsidP="00483BB6"/>
    <w:p w14:paraId="7EF7F94C" w14:textId="77777777" w:rsidR="00483BB6" w:rsidRPr="0076679C" w:rsidRDefault="00483BB6" w:rsidP="00483BB6">
      <w:pPr>
        <w:pStyle w:val="Ttulo1"/>
        <w:numPr>
          <w:ilvl w:val="0"/>
          <w:numId w:val="1"/>
        </w:numPr>
        <w:jc w:val="center"/>
        <w:rPr>
          <w:rFonts w:ascii="Times New Roman" w:hAnsi="Times New Roman" w:cs="Times New Roman"/>
          <w:b/>
          <w:bCs/>
          <w:color w:val="000000" w:themeColor="text1"/>
          <w:sz w:val="28"/>
          <w:szCs w:val="24"/>
        </w:rPr>
      </w:pPr>
      <w:bookmarkStart w:id="54" w:name="_Toc56346764"/>
      <w:bookmarkStart w:id="55" w:name="_Toc66493375"/>
      <w:bookmarkStart w:id="56" w:name="_Toc70188372"/>
      <w:r w:rsidRPr="0076679C">
        <w:rPr>
          <w:rFonts w:ascii="Times New Roman" w:hAnsi="Times New Roman" w:cs="Times New Roman"/>
          <w:b/>
          <w:bCs/>
          <w:color w:val="000000" w:themeColor="text1"/>
          <w:sz w:val="28"/>
          <w:szCs w:val="24"/>
        </w:rPr>
        <w:lastRenderedPageBreak/>
        <w:t>J</w:t>
      </w:r>
      <w:bookmarkEnd w:id="31"/>
      <w:r w:rsidRPr="0076679C">
        <w:rPr>
          <w:rFonts w:ascii="Times New Roman" w:hAnsi="Times New Roman" w:cs="Times New Roman"/>
          <w:b/>
          <w:bCs/>
          <w:color w:val="000000" w:themeColor="text1"/>
          <w:sz w:val="28"/>
          <w:szCs w:val="24"/>
        </w:rPr>
        <w:t>USTIFICACION</w:t>
      </w:r>
      <w:bookmarkEnd w:id="32"/>
      <w:bookmarkEnd w:id="54"/>
      <w:bookmarkEnd w:id="55"/>
      <w:bookmarkEnd w:id="56"/>
    </w:p>
    <w:p w14:paraId="0A23E2DB" w14:textId="77777777" w:rsidR="00483BB6" w:rsidRPr="002B392B" w:rsidRDefault="00483BB6" w:rsidP="00483BB6"/>
    <w:p w14:paraId="1DC2A3FB" w14:textId="77777777" w:rsidR="00483BB6" w:rsidRDefault="00483BB6" w:rsidP="00483BB6">
      <w:pPr>
        <w:pStyle w:val="NormalWeb"/>
        <w:spacing w:line="360" w:lineRule="auto"/>
        <w:ind w:firstLine="360"/>
        <w:jc w:val="both"/>
        <w:rPr>
          <w:color w:val="000000"/>
        </w:rPr>
      </w:pPr>
      <w:r>
        <w:rPr>
          <w:color w:val="000000"/>
        </w:rPr>
        <w:t xml:space="preserve">     El área del marketing ha tenido una evolución significativa, teniendo en cuenta los modelos de operación, ya que en la actualidad se está implementando un método relacional, el cual ha funcionado como una estrategia evolutiva, lo que ha permitido, que los comerciantes, puedan tener una atención directa con los clientes, haciendo uso de sistemas telemáticos, esto a llevando a personalizar las relaciones comerciales de manera masiva. La visión del marketing ha tenido una serie de cambios, teniendo en cuenta que ya no maneja una ideología de administración de clientes, sino que ahora realiza una gestión la cual permite un análisis más detallado e inteligente logrando determinar los clientes potenciales y manejar la relación de manera amena con los clientes que actualmente tienen.</w:t>
      </w:r>
    </w:p>
    <w:p w14:paraId="4F19A568" w14:textId="77777777" w:rsidR="00483BB6" w:rsidRDefault="00483BB6" w:rsidP="00483BB6">
      <w:pPr>
        <w:pStyle w:val="NormalWeb"/>
        <w:spacing w:line="360" w:lineRule="auto"/>
        <w:ind w:firstLine="360"/>
        <w:jc w:val="both"/>
        <w:rPr>
          <w:color w:val="000000"/>
        </w:rPr>
      </w:pPr>
      <w:r>
        <w:rPr>
          <w:color w:val="000000"/>
        </w:rPr>
        <w:t xml:space="preserve">     Es por lo anterior que se indican las razones por las cuales la implementación de un módulo CRM personalizado para la empresa MOVIP S.A.S,  que funcione como herramienta de apoyo con el fin de satisfacer de manera adecuada las necesidades de los clientes, permitiendo así una mejora a nivel de la gestión administrativa y operacional de la empresa, permitiendo una participación activa por parte de los empleados con el fin de convertir en fortaleza el campo de la relación con los clientes,  además de lo anterior el módulo brindara la posibilidad de implementar estrategias  para ofrecer un servicio ágil, fiable y con precios competitivos, permitiendo a los encargados mantener un equilibrio operacional en lo que respecta al factor  económico, al igual que la continuidad y viabilidad del negocio en las nuevas tendencias.</w:t>
      </w:r>
    </w:p>
    <w:p w14:paraId="25EB5CBA" w14:textId="77777777" w:rsidR="00483BB6" w:rsidRDefault="00483BB6" w:rsidP="00483BB6">
      <w:pPr>
        <w:pStyle w:val="NormalWeb"/>
        <w:numPr>
          <w:ilvl w:val="0"/>
          <w:numId w:val="2"/>
        </w:numPr>
        <w:spacing w:line="360" w:lineRule="auto"/>
        <w:jc w:val="both"/>
        <w:rPr>
          <w:color w:val="000000"/>
        </w:rPr>
      </w:pPr>
      <w:r>
        <w:rPr>
          <w:color w:val="000000"/>
        </w:rPr>
        <w:t>Relevancia Social: Al tener claras las expectativas de los clientes se tendrá la capacidad de ofrecer y brindar un servicio con las características óptimas para ser competitivo, asegurando niveles de confianza y precios óptimos que permitan un posicionamiento en el mercado y buenos márgenes de ganancia.</w:t>
      </w:r>
    </w:p>
    <w:p w14:paraId="51510C28" w14:textId="77777777" w:rsidR="00483BB6" w:rsidRDefault="00483BB6" w:rsidP="00483BB6">
      <w:pPr>
        <w:pStyle w:val="NormalWeb"/>
        <w:numPr>
          <w:ilvl w:val="0"/>
          <w:numId w:val="2"/>
        </w:numPr>
        <w:spacing w:line="360" w:lineRule="auto"/>
        <w:jc w:val="both"/>
        <w:rPr>
          <w:color w:val="000000"/>
        </w:rPr>
      </w:pPr>
      <w:r>
        <w:rPr>
          <w:color w:val="000000"/>
        </w:rPr>
        <w:t>Se beneficiarán las compañías y organizaciones contratantes, en la medida que serán tratadas con mayor acierto y brindarles asistencia e información oportuna y adecuada</w:t>
      </w:r>
    </w:p>
    <w:p w14:paraId="2D4C4A67" w14:textId="77777777" w:rsidR="00483BB6" w:rsidRDefault="00483BB6" w:rsidP="00483BB6">
      <w:pPr>
        <w:pStyle w:val="NormalWeb"/>
        <w:numPr>
          <w:ilvl w:val="0"/>
          <w:numId w:val="2"/>
        </w:numPr>
        <w:spacing w:line="360" w:lineRule="auto"/>
        <w:jc w:val="both"/>
        <w:rPr>
          <w:color w:val="000000"/>
        </w:rPr>
      </w:pPr>
      <w:r>
        <w:rPr>
          <w:color w:val="000000"/>
        </w:rPr>
        <w:t xml:space="preserve">Conveniencia: Ya que este módulo está orientado a mejorar la relación con los clientes, logrando que MOVIP S.A.S reduzca gastos onerosos en la consecución de proyectos de desarrollo de software obligando a que los clientes recurran a otras empresas que </w:t>
      </w:r>
      <w:r>
        <w:rPr>
          <w:color w:val="000000"/>
        </w:rPr>
        <w:lastRenderedPageBreak/>
        <w:t>abundan en el mercado, que puedan ofrecer productos de software a precios reducidos, pero con menor calidad.</w:t>
      </w:r>
    </w:p>
    <w:p w14:paraId="62CF0C29" w14:textId="77777777" w:rsidR="00483BB6" w:rsidRDefault="00483BB6" w:rsidP="00483BB6">
      <w:pPr>
        <w:pStyle w:val="NormalWeb"/>
        <w:spacing w:line="360" w:lineRule="auto"/>
        <w:ind w:firstLine="708"/>
        <w:jc w:val="both"/>
        <w:rPr>
          <w:color w:val="000000"/>
        </w:rPr>
      </w:pPr>
      <w:r>
        <w:rPr>
          <w:color w:val="000000"/>
        </w:rPr>
        <w:t>Cabe mencionar que al desarrollar este módulo se obtendrán una serie de beneficios tanto para los clientes como para la compañía, entre los que se encuentran:</w:t>
      </w:r>
    </w:p>
    <w:p w14:paraId="3C126A52" w14:textId="77777777" w:rsidR="00483BB6" w:rsidRDefault="00483BB6" w:rsidP="00483BB6">
      <w:pPr>
        <w:pStyle w:val="NormalWeb"/>
        <w:numPr>
          <w:ilvl w:val="0"/>
          <w:numId w:val="3"/>
        </w:numPr>
        <w:spacing w:line="360" w:lineRule="auto"/>
        <w:jc w:val="both"/>
        <w:rPr>
          <w:color w:val="000000"/>
        </w:rPr>
      </w:pPr>
      <w:r>
        <w:rPr>
          <w:color w:val="000000"/>
        </w:rPr>
        <w:t>Argumentar y demostrar la importancia para MOVIP S.A.S de la implementación del módulo CRM</w:t>
      </w:r>
    </w:p>
    <w:p w14:paraId="29859512" w14:textId="77777777" w:rsidR="00483BB6" w:rsidRDefault="00483BB6" w:rsidP="00483BB6">
      <w:pPr>
        <w:pStyle w:val="NormalWeb"/>
        <w:numPr>
          <w:ilvl w:val="0"/>
          <w:numId w:val="3"/>
        </w:numPr>
        <w:spacing w:line="360" w:lineRule="auto"/>
        <w:jc w:val="both"/>
        <w:rPr>
          <w:color w:val="000000"/>
        </w:rPr>
      </w:pPr>
      <w:r>
        <w:rPr>
          <w:color w:val="000000"/>
        </w:rPr>
        <w:t>Aumentar las ventas en la empresa de tal manera que se pueda contribuir con las mismas logrando una captación de nuevos clientes, logrando un aumento en los ingresos para MOVIP S.A.S</w:t>
      </w:r>
    </w:p>
    <w:p w14:paraId="04B49FBF" w14:textId="77777777" w:rsidR="00483BB6" w:rsidRDefault="00483BB6" w:rsidP="00483BB6">
      <w:pPr>
        <w:pStyle w:val="NormalWeb"/>
        <w:numPr>
          <w:ilvl w:val="0"/>
          <w:numId w:val="3"/>
        </w:numPr>
        <w:spacing w:line="360" w:lineRule="auto"/>
        <w:jc w:val="both"/>
        <w:rPr>
          <w:color w:val="000000"/>
        </w:rPr>
      </w:pPr>
      <w:r>
        <w:rPr>
          <w:color w:val="000000"/>
        </w:rPr>
        <w:t>Con la ayuda del CRM se busca captar nuevos clientes y aprovechar las ventajas comparativas y competitivas frente a demás empresas enfocadas al desarrollo de software, permitiendo así que el sector de desarrollo informático y publicitario tenga una mayor redistribución de los ingresos generado así empleo con menor capital invertido.</w:t>
      </w:r>
    </w:p>
    <w:p w14:paraId="20610B73" w14:textId="77777777" w:rsidR="00483BB6" w:rsidRDefault="00483BB6" w:rsidP="00483BB6">
      <w:pPr>
        <w:pStyle w:val="NormalWeb"/>
        <w:spacing w:line="360" w:lineRule="auto"/>
        <w:ind w:left="1068"/>
        <w:jc w:val="both"/>
        <w:rPr>
          <w:color w:val="000000"/>
        </w:rPr>
      </w:pPr>
    </w:p>
    <w:p w14:paraId="460102EF" w14:textId="77777777" w:rsidR="00483BB6" w:rsidRDefault="00483BB6" w:rsidP="00483BB6">
      <w:pPr>
        <w:pStyle w:val="NormalWeb"/>
        <w:spacing w:line="360" w:lineRule="auto"/>
        <w:ind w:left="1068"/>
        <w:jc w:val="both"/>
        <w:rPr>
          <w:color w:val="000000"/>
        </w:rPr>
      </w:pPr>
    </w:p>
    <w:p w14:paraId="2FDA6198" w14:textId="77777777" w:rsidR="00483BB6" w:rsidRDefault="00483BB6" w:rsidP="00483BB6">
      <w:pPr>
        <w:pStyle w:val="NormalWeb"/>
        <w:spacing w:line="360" w:lineRule="auto"/>
        <w:ind w:left="1068"/>
        <w:jc w:val="both"/>
        <w:rPr>
          <w:color w:val="000000"/>
        </w:rPr>
      </w:pPr>
    </w:p>
    <w:p w14:paraId="67DEC4BB" w14:textId="77777777" w:rsidR="00483BB6" w:rsidRDefault="00483BB6" w:rsidP="00483BB6">
      <w:pPr>
        <w:pStyle w:val="NormalWeb"/>
        <w:spacing w:line="360" w:lineRule="auto"/>
        <w:ind w:left="1068"/>
        <w:jc w:val="both"/>
        <w:rPr>
          <w:color w:val="000000"/>
        </w:rPr>
      </w:pPr>
    </w:p>
    <w:p w14:paraId="682E22D5" w14:textId="77777777" w:rsidR="00483BB6" w:rsidRDefault="00483BB6" w:rsidP="00483BB6">
      <w:pPr>
        <w:pStyle w:val="NormalWeb"/>
        <w:spacing w:line="360" w:lineRule="auto"/>
        <w:ind w:left="1068"/>
        <w:jc w:val="both"/>
        <w:rPr>
          <w:color w:val="000000"/>
        </w:rPr>
      </w:pPr>
    </w:p>
    <w:p w14:paraId="4CFB2A9B" w14:textId="77777777" w:rsidR="00483BB6" w:rsidRDefault="00483BB6" w:rsidP="00483BB6">
      <w:pPr>
        <w:pStyle w:val="NormalWeb"/>
        <w:spacing w:line="360" w:lineRule="auto"/>
        <w:ind w:left="1068"/>
        <w:jc w:val="both"/>
        <w:rPr>
          <w:color w:val="000000"/>
        </w:rPr>
      </w:pPr>
    </w:p>
    <w:p w14:paraId="5A9E655B" w14:textId="77777777" w:rsidR="00483BB6" w:rsidRDefault="00483BB6" w:rsidP="00483BB6">
      <w:pPr>
        <w:pStyle w:val="NormalWeb"/>
        <w:spacing w:line="360" w:lineRule="auto"/>
        <w:ind w:left="1068"/>
        <w:jc w:val="both"/>
        <w:rPr>
          <w:color w:val="000000"/>
        </w:rPr>
      </w:pPr>
    </w:p>
    <w:p w14:paraId="09A3473A" w14:textId="77777777" w:rsidR="00483BB6" w:rsidRDefault="00483BB6" w:rsidP="00483BB6">
      <w:pPr>
        <w:pStyle w:val="NormalWeb"/>
        <w:spacing w:line="360" w:lineRule="auto"/>
        <w:ind w:left="1068"/>
        <w:jc w:val="both"/>
        <w:rPr>
          <w:color w:val="000000"/>
        </w:rPr>
      </w:pPr>
    </w:p>
    <w:p w14:paraId="57F03683" w14:textId="77777777" w:rsidR="00483BB6" w:rsidRDefault="00483BB6" w:rsidP="00483BB6">
      <w:pPr>
        <w:pStyle w:val="NormalWeb"/>
        <w:spacing w:line="360" w:lineRule="auto"/>
        <w:ind w:left="1068"/>
        <w:jc w:val="both"/>
        <w:rPr>
          <w:color w:val="000000"/>
        </w:rPr>
      </w:pPr>
    </w:p>
    <w:p w14:paraId="35683381" w14:textId="77777777" w:rsidR="00483BB6" w:rsidRPr="0076679C" w:rsidRDefault="00483BB6" w:rsidP="00483BB6">
      <w:pPr>
        <w:pStyle w:val="Ttulo1"/>
        <w:numPr>
          <w:ilvl w:val="0"/>
          <w:numId w:val="1"/>
        </w:numPr>
        <w:jc w:val="center"/>
        <w:rPr>
          <w:rFonts w:ascii="Times New Roman" w:hAnsi="Times New Roman" w:cs="Times New Roman"/>
          <w:b/>
          <w:bCs/>
          <w:color w:val="000000" w:themeColor="text1"/>
          <w:sz w:val="28"/>
          <w:szCs w:val="24"/>
        </w:rPr>
      </w:pPr>
      <w:bookmarkStart w:id="57" w:name="_Toc45734267"/>
      <w:bookmarkStart w:id="58" w:name="_Toc56346765"/>
      <w:bookmarkStart w:id="59" w:name="_Toc66493376"/>
      <w:bookmarkStart w:id="60" w:name="_Toc70188373"/>
      <w:r w:rsidRPr="0076679C">
        <w:rPr>
          <w:rFonts w:ascii="Times New Roman" w:hAnsi="Times New Roman" w:cs="Times New Roman"/>
          <w:b/>
          <w:bCs/>
          <w:color w:val="000000" w:themeColor="text1"/>
          <w:sz w:val="28"/>
          <w:szCs w:val="24"/>
        </w:rPr>
        <w:lastRenderedPageBreak/>
        <w:t>LÍNEA DE INVESTIGACIÓN</w:t>
      </w:r>
      <w:bookmarkEnd w:id="57"/>
      <w:bookmarkEnd w:id="58"/>
      <w:bookmarkEnd w:id="59"/>
      <w:bookmarkEnd w:id="60"/>
    </w:p>
    <w:p w14:paraId="798CB5A0" w14:textId="77777777" w:rsidR="00483BB6" w:rsidRDefault="00483BB6" w:rsidP="00483BB6">
      <w:pPr>
        <w:jc w:val="both"/>
        <w:rPr>
          <w:rFonts w:ascii="Times New Roman" w:eastAsia="Times New Roman" w:hAnsi="Times New Roman" w:cs="Times New Roman"/>
          <w:b/>
          <w:bCs/>
          <w:color w:val="000000"/>
          <w:sz w:val="24"/>
          <w:szCs w:val="24"/>
          <w:lang w:eastAsia="es-CO"/>
        </w:rPr>
      </w:pPr>
    </w:p>
    <w:p w14:paraId="2620AC32"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r>
        <w:rPr>
          <w:rFonts w:ascii="Times New Roman" w:eastAsia="Times New Roman" w:hAnsi="Times New Roman" w:cs="Times New Roman"/>
          <w:b/>
          <w:bCs/>
          <w:color w:val="000000"/>
          <w:sz w:val="24"/>
          <w:szCs w:val="24"/>
          <w:lang w:eastAsia="es-CO"/>
        </w:rPr>
        <w:t>SOFTWARE, SISTEMAS EMERGENTES y NUEVAS TECNOLOGIAS</w:t>
      </w:r>
      <w:r>
        <w:rPr>
          <w:rFonts w:ascii="Times New Roman" w:eastAsia="Times New Roman" w:hAnsi="Times New Roman" w:cs="Times New Roman"/>
          <w:color w:val="000000"/>
          <w:sz w:val="24"/>
          <w:szCs w:val="24"/>
          <w:lang w:eastAsia="es-CO"/>
        </w:rPr>
        <w:t xml:space="preserve">, conjunto de programas, subprogramas subrutinas y menús que se elaboran a manera de aplicaciones y/o paquetes para cumplir con un fin específico. (Acuerdo No 007 de mayo 29 de 2003). </w:t>
      </w:r>
    </w:p>
    <w:p w14:paraId="4E7AB163"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53F3F7C8"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5175A52C"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294E69F1"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40431E0A"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69E43727"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7324C4FB"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64A5CE03"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47DD3A9B"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0D1E2D45"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59BB6530"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0525DA54"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18356D9C"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54BAA9C6"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1810024D"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3934F0A1"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3F003438"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05E0191F" w14:textId="77777777" w:rsidR="00483BB6" w:rsidRPr="007E78F0" w:rsidRDefault="00483BB6" w:rsidP="00483BB6">
      <w:pPr>
        <w:spacing w:line="360" w:lineRule="auto"/>
        <w:jc w:val="both"/>
        <w:rPr>
          <w:rFonts w:ascii="Times New Roman" w:eastAsia="Times New Roman" w:hAnsi="Times New Roman" w:cs="Times New Roman"/>
          <w:color w:val="000000"/>
          <w:sz w:val="24"/>
          <w:szCs w:val="24"/>
          <w:lang w:eastAsia="es-CO"/>
        </w:rPr>
      </w:pPr>
    </w:p>
    <w:p w14:paraId="01306666" w14:textId="77777777" w:rsidR="00483BB6" w:rsidRPr="0076679C" w:rsidRDefault="00483BB6" w:rsidP="00483BB6">
      <w:pPr>
        <w:pStyle w:val="Ttulo1"/>
        <w:spacing w:line="360" w:lineRule="auto"/>
        <w:jc w:val="center"/>
        <w:rPr>
          <w:rFonts w:ascii="Times New Roman" w:hAnsi="Times New Roman" w:cs="Times New Roman"/>
          <w:b/>
          <w:bCs/>
          <w:color w:val="000000" w:themeColor="text1"/>
          <w:sz w:val="28"/>
          <w:szCs w:val="24"/>
        </w:rPr>
      </w:pPr>
      <w:bookmarkStart w:id="61" w:name="_Toc56346766"/>
      <w:bookmarkStart w:id="62" w:name="_Toc66493377"/>
      <w:bookmarkStart w:id="63" w:name="_Toc70188374"/>
      <w:r w:rsidRPr="0076679C">
        <w:rPr>
          <w:rFonts w:ascii="Times New Roman" w:hAnsi="Times New Roman" w:cs="Times New Roman"/>
          <w:b/>
          <w:bCs/>
          <w:color w:val="000000" w:themeColor="text1"/>
          <w:sz w:val="28"/>
          <w:szCs w:val="24"/>
        </w:rPr>
        <w:lastRenderedPageBreak/>
        <w:t>CAPITULO II</w:t>
      </w:r>
      <w:bookmarkEnd w:id="61"/>
      <w:bookmarkEnd w:id="62"/>
      <w:bookmarkEnd w:id="63"/>
    </w:p>
    <w:p w14:paraId="38D50A02" w14:textId="77777777" w:rsidR="00483BB6" w:rsidRDefault="00483BB6" w:rsidP="00483BB6">
      <w:pPr>
        <w:pStyle w:val="Ttulo1"/>
        <w:numPr>
          <w:ilvl w:val="0"/>
          <w:numId w:val="1"/>
        </w:numPr>
        <w:spacing w:line="360" w:lineRule="auto"/>
        <w:jc w:val="center"/>
        <w:rPr>
          <w:rFonts w:ascii="Times New Roman" w:hAnsi="Times New Roman" w:cs="Times New Roman"/>
          <w:b/>
          <w:bCs/>
          <w:color w:val="000000" w:themeColor="text1"/>
          <w:sz w:val="28"/>
          <w:szCs w:val="24"/>
        </w:rPr>
      </w:pPr>
      <w:bookmarkStart w:id="64" w:name="_Toc56346767"/>
      <w:bookmarkStart w:id="65" w:name="_Toc66493378"/>
      <w:bookmarkStart w:id="66" w:name="_Toc70188375"/>
      <w:r w:rsidRPr="0076679C">
        <w:rPr>
          <w:rFonts w:ascii="Times New Roman" w:hAnsi="Times New Roman" w:cs="Times New Roman"/>
          <w:b/>
          <w:bCs/>
          <w:color w:val="000000" w:themeColor="text1"/>
          <w:sz w:val="28"/>
          <w:szCs w:val="24"/>
        </w:rPr>
        <w:t>MARCO TEORICO</w:t>
      </w:r>
      <w:bookmarkEnd w:id="64"/>
      <w:bookmarkEnd w:id="65"/>
      <w:bookmarkEnd w:id="66"/>
    </w:p>
    <w:p w14:paraId="5FEDB5FC" w14:textId="77777777" w:rsidR="00483BB6" w:rsidRPr="00834295" w:rsidRDefault="00483BB6" w:rsidP="00483BB6">
      <w:pPr>
        <w:pStyle w:val="Prrafodelista"/>
        <w:ind w:left="360"/>
      </w:pPr>
    </w:p>
    <w:p w14:paraId="3D6B5FE3" w14:textId="77777777" w:rsidR="00483BB6" w:rsidRPr="0053741C" w:rsidRDefault="00483BB6" w:rsidP="00483BB6">
      <w:pPr>
        <w:pStyle w:val="Ttulo2"/>
        <w:rPr>
          <w:color w:val="000000"/>
          <w:sz w:val="22"/>
          <w:szCs w:val="22"/>
        </w:rPr>
      </w:pPr>
      <w:bookmarkStart w:id="67" w:name="_Toc66493379"/>
      <w:bookmarkStart w:id="68" w:name="_Toc70188376"/>
      <w:bookmarkStart w:id="69" w:name="_Toc45734279"/>
      <w:bookmarkStart w:id="70" w:name="_Toc56346768"/>
      <w:r w:rsidRPr="0053741C">
        <w:rPr>
          <w:rStyle w:val="Ttulo2Car"/>
          <w:rFonts w:ascii="Times New Roman" w:hAnsi="Times New Roman" w:cs="Times New Roman"/>
          <w:b/>
          <w:bCs/>
          <w:color w:val="000000" w:themeColor="text1"/>
          <w:sz w:val="24"/>
          <w:szCs w:val="24"/>
        </w:rPr>
        <w:t>6.1.</w:t>
      </w:r>
      <w:r>
        <w:rPr>
          <w:rStyle w:val="Ttulo2Car"/>
          <w:rFonts w:ascii="Times New Roman" w:hAnsi="Times New Roman" w:cs="Times New Roman"/>
          <w:b/>
          <w:bCs/>
          <w:color w:val="000000" w:themeColor="text1"/>
          <w:sz w:val="24"/>
          <w:szCs w:val="24"/>
        </w:rPr>
        <w:t xml:space="preserve"> </w:t>
      </w:r>
      <w:r w:rsidRPr="0053741C">
        <w:rPr>
          <w:rStyle w:val="Ttulo2Car"/>
          <w:rFonts w:ascii="Times New Roman" w:hAnsi="Times New Roman" w:cs="Times New Roman"/>
          <w:b/>
          <w:bCs/>
          <w:color w:val="000000" w:themeColor="text1"/>
          <w:sz w:val="24"/>
          <w:szCs w:val="24"/>
        </w:rPr>
        <w:t>Resumen ejecutivo.</w:t>
      </w:r>
      <w:bookmarkEnd w:id="67"/>
      <w:bookmarkEnd w:id="68"/>
    </w:p>
    <w:p w14:paraId="5B4A4B0C" w14:textId="77777777" w:rsidR="00483BB6" w:rsidRPr="00EC6713" w:rsidRDefault="00483BB6" w:rsidP="00483BB6">
      <w:pPr>
        <w:spacing w:line="360" w:lineRule="auto"/>
        <w:jc w:val="both"/>
        <w:rPr>
          <w:rStyle w:val="Ttulo2Car"/>
          <w:rFonts w:ascii="Times New Roman" w:hAnsi="Times New Roman" w:cs="Times New Roman"/>
          <w:b/>
          <w:bCs/>
          <w:color w:val="000000" w:themeColor="text1"/>
          <w:sz w:val="28"/>
          <w:szCs w:val="24"/>
        </w:rPr>
      </w:pPr>
    </w:p>
    <w:p w14:paraId="4C2E056B" w14:textId="77777777" w:rsidR="00483BB6" w:rsidRPr="00EC6713" w:rsidRDefault="00483BB6" w:rsidP="00483BB6">
      <w:pPr>
        <w:spacing w:line="360" w:lineRule="auto"/>
        <w:ind w:firstLine="708"/>
        <w:jc w:val="both"/>
        <w:rPr>
          <w:rFonts w:ascii="Times New Roman" w:eastAsia="Times New Roman" w:hAnsi="Times New Roman" w:cs="Times New Roman"/>
          <w:sz w:val="24"/>
        </w:rPr>
      </w:pPr>
      <w:r w:rsidRPr="00EC6713">
        <w:rPr>
          <w:rFonts w:ascii="Times New Roman" w:eastAsia="Times New Roman" w:hAnsi="Times New Roman" w:cs="Times New Roman"/>
          <w:sz w:val="24"/>
        </w:rPr>
        <w:t>La compañía MOVIP S.A.S es una sociedad que se dedica principalmente a actividades de desarrollo de sistemas informáticos (planificación, análisis, diseño, programación, pruebas), para distintas empresas. Actualmente MOVIP S.A.S se dedica a dar soluciones de negocio a los clientes a través de estrategias basadas en la creatividad y la tecnología para cada uno de sus clientes. Con 5 años de experiencia MOVIP S.A.S maneja estándares altos de calidad lo cual logra que las pequeñas empresas se transformen en grandes marcas con comercio de productos y estrategias desarrolladas de manera eficiente.</w:t>
      </w:r>
    </w:p>
    <w:p w14:paraId="1C92AF97" w14:textId="77777777" w:rsidR="00483BB6" w:rsidRPr="00EC6713" w:rsidRDefault="00483BB6" w:rsidP="00483BB6">
      <w:pPr>
        <w:spacing w:line="360" w:lineRule="auto"/>
        <w:jc w:val="both"/>
        <w:rPr>
          <w:rFonts w:ascii="Times New Roman" w:hAnsi="Times New Roman" w:cs="Times New Roman"/>
          <w:sz w:val="24"/>
        </w:rPr>
      </w:pPr>
    </w:p>
    <w:p w14:paraId="426705E7" w14:textId="77777777" w:rsidR="00483BB6" w:rsidRDefault="00483BB6" w:rsidP="00483BB6">
      <w:pPr>
        <w:spacing w:line="360" w:lineRule="auto"/>
        <w:jc w:val="both"/>
        <w:rPr>
          <w:rFonts w:ascii="Times New Roman" w:hAnsi="Times New Roman" w:cs="Times New Roman"/>
          <w:sz w:val="24"/>
        </w:rPr>
      </w:pPr>
      <w:r w:rsidRPr="00EC6713">
        <w:rPr>
          <w:rFonts w:ascii="Times New Roman" w:hAnsi="Times New Roman" w:cs="Times New Roman"/>
          <w:sz w:val="24"/>
        </w:rPr>
        <w:tab/>
        <w:t>MOVIP S.A.S también se destaca por el manejo de personal serio y extrovertido, teniendo en su equipo jóvenes creativos a los cuales se les potencia el talento con el fin de transformar en potenciales desarrolladores a sus empleados, de que cuentan con desarrollos y proyectos profesionales que generan confianza a la compañía y a las marcas que es el factor fundamental para la compañía.</w:t>
      </w:r>
    </w:p>
    <w:p w14:paraId="055A44CA" w14:textId="77777777" w:rsidR="00483BB6" w:rsidRPr="00EC6713" w:rsidRDefault="00483BB6" w:rsidP="00483BB6">
      <w:pPr>
        <w:spacing w:line="360" w:lineRule="auto"/>
        <w:jc w:val="both"/>
        <w:rPr>
          <w:rFonts w:ascii="Times New Roman" w:hAnsi="Times New Roman" w:cs="Times New Roman"/>
          <w:sz w:val="24"/>
        </w:rPr>
      </w:pPr>
    </w:p>
    <w:p w14:paraId="730DB300" w14:textId="77777777" w:rsidR="00483BB6" w:rsidRDefault="00483BB6" w:rsidP="00483BB6">
      <w:pPr>
        <w:pStyle w:val="Ttulo2"/>
        <w:rPr>
          <w:rStyle w:val="Ttulo2Car"/>
          <w:b/>
          <w:bCs/>
          <w:color w:val="000000" w:themeColor="text1"/>
        </w:rPr>
      </w:pPr>
      <w:r w:rsidRPr="0053741C">
        <w:rPr>
          <w:rStyle w:val="Ttulo2Car"/>
          <w:rFonts w:ascii="Times New Roman" w:hAnsi="Times New Roman" w:cs="Times New Roman"/>
          <w:b/>
          <w:bCs/>
          <w:color w:val="000000" w:themeColor="text1"/>
          <w:sz w:val="24"/>
          <w:szCs w:val="24"/>
        </w:rPr>
        <w:t xml:space="preserve"> </w:t>
      </w:r>
      <w:bookmarkStart w:id="71" w:name="_Toc45734280"/>
      <w:bookmarkStart w:id="72" w:name="_Toc56346769"/>
      <w:bookmarkStart w:id="73" w:name="_Toc66493380"/>
      <w:bookmarkStart w:id="74" w:name="_Toc70188377"/>
      <w:bookmarkEnd w:id="69"/>
      <w:bookmarkEnd w:id="70"/>
      <w:r w:rsidRPr="0053741C">
        <w:rPr>
          <w:rStyle w:val="Ttulo2Car"/>
          <w:rFonts w:ascii="Times New Roman" w:hAnsi="Times New Roman" w:cs="Times New Roman"/>
          <w:b/>
          <w:bCs/>
          <w:color w:val="000000" w:themeColor="text1"/>
          <w:sz w:val="24"/>
          <w:szCs w:val="24"/>
        </w:rPr>
        <w:t xml:space="preserve">6.2. </w:t>
      </w:r>
      <w:bookmarkStart w:id="75" w:name="_Toc56346770"/>
      <w:bookmarkEnd w:id="71"/>
      <w:bookmarkEnd w:id="72"/>
      <w:r w:rsidRPr="007E78F0">
        <w:rPr>
          <w:rStyle w:val="Ttulo2Car"/>
          <w:rFonts w:ascii="Times New Roman" w:hAnsi="Times New Roman" w:cs="Times New Roman"/>
          <w:b/>
          <w:color w:val="000000" w:themeColor="text1"/>
          <w:sz w:val="24"/>
        </w:rPr>
        <w:t>Antecedentes</w:t>
      </w:r>
      <w:r>
        <w:rPr>
          <w:rStyle w:val="Ttulo2Car"/>
          <w:b/>
          <w:bCs/>
          <w:color w:val="000000" w:themeColor="text1"/>
        </w:rPr>
        <w:t>.</w:t>
      </w:r>
      <w:bookmarkEnd w:id="73"/>
      <w:bookmarkEnd w:id="74"/>
    </w:p>
    <w:p w14:paraId="6F98FAFD" w14:textId="77777777" w:rsidR="00483BB6" w:rsidRDefault="00483BB6" w:rsidP="00483BB6">
      <w:pPr>
        <w:pStyle w:val="NormalWeb"/>
        <w:spacing w:line="360" w:lineRule="auto"/>
        <w:ind w:firstLine="708"/>
        <w:jc w:val="both"/>
        <w:rPr>
          <w:color w:val="000000"/>
        </w:rPr>
      </w:pPr>
      <w:r w:rsidRPr="00A51462">
        <w:rPr>
          <w:color w:val="000000"/>
        </w:rPr>
        <w:t xml:space="preserve">Con el transcurrir del tiempo, las empresas han logrado una constante evolución en el mercado, buscando distinguirse de sus competidores, </w:t>
      </w:r>
      <w:r>
        <w:rPr>
          <w:color w:val="000000"/>
        </w:rPr>
        <w:t xml:space="preserve">con la </w:t>
      </w:r>
      <w:r w:rsidRPr="00A51462">
        <w:rPr>
          <w:color w:val="000000"/>
        </w:rPr>
        <w:t xml:space="preserve">implementación de diversas estrategias de competencia como reducción de costos, </w:t>
      </w:r>
      <w:r>
        <w:rPr>
          <w:color w:val="000000"/>
        </w:rPr>
        <w:t xml:space="preserve">la </w:t>
      </w:r>
      <w:r w:rsidRPr="00A51462">
        <w:rPr>
          <w:color w:val="000000"/>
        </w:rPr>
        <w:t>innovación de productos y servicios, entre otros</w:t>
      </w:r>
      <w:r>
        <w:rPr>
          <w:color w:val="000000"/>
        </w:rPr>
        <w:t>.</w:t>
      </w:r>
      <w:r w:rsidRPr="00A51462">
        <w:rPr>
          <w:color w:val="000000"/>
        </w:rPr>
        <w:t xml:space="preserve"> </w:t>
      </w:r>
      <w:r>
        <w:rPr>
          <w:color w:val="000000"/>
        </w:rPr>
        <w:t>E</w:t>
      </w:r>
      <w:r w:rsidRPr="00A51462">
        <w:rPr>
          <w:color w:val="000000"/>
        </w:rPr>
        <w:t xml:space="preserve">sto con el objetivo de manejar </w:t>
      </w:r>
      <w:r>
        <w:rPr>
          <w:color w:val="000000"/>
        </w:rPr>
        <w:t>un posicionamiento</w:t>
      </w:r>
      <w:r w:rsidRPr="00A51462">
        <w:rPr>
          <w:color w:val="000000"/>
        </w:rPr>
        <w:t xml:space="preserve"> constante </w:t>
      </w:r>
      <w:r>
        <w:rPr>
          <w:color w:val="000000"/>
        </w:rPr>
        <w:t>dentro del nicho del mercado</w:t>
      </w:r>
      <w:r w:rsidRPr="00A51462">
        <w:rPr>
          <w:color w:val="000000"/>
        </w:rPr>
        <w:t xml:space="preserve">, en la medida en que las </w:t>
      </w:r>
      <w:r>
        <w:rPr>
          <w:color w:val="000000"/>
        </w:rPr>
        <w:t xml:space="preserve">demás </w:t>
      </w:r>
      <w:r w:rsidRPr="00A51462">
        <w:rPr>
          <w:color w:val="000000"/>
        </w:rPr>
        <w:t>compañías</w:t>
      </w:r>
      <w:r>
        <w:rPr>
          <w:color w:val="000000"/>
        </w:rPr>
        <w:t xml:space="preserve"> también</w:t>
      </w:r>
      <w:r w:rsidRPr="00A51462">
        <w:rPr>
          <w:color w:val="000000"/>
        </w:rPr>
        <w:t xml:space="preserve"> bus</w:t>
      </w:r>
      <w:r>
        <w:rPr>
          <w:color w:val="000000"/>
        </w:rPr>
        <w:t>can</w:t>
      </w:r>
      <w:r w:rsidRPr="00A51462">
        <w:rPr>
          <w:color w:val="000000"/>
        </w:rPr>
        <w:t xml:space="preserve"> permanecer </w:t>
      </w:r>
      <w:r>
        <w:rPr>
          <w:color w:val="000000"/>
        </w:rPr>
        <w:t xml:space="preserve">bien </w:t>
      </w:r>
      <w:r w:rsidRPr="00A51462">
        <w:rPr>
          <w:color w:val="000000"/>
        </w:rPr>
        <w:t>posicionadas, buscando explotar cualquier oportunidad que sur</w:t>
      </w:r>
      <w:r>
        <w:rPr>
          <w:color w:val="000000"/>
        </w:rPr>
        <w:t>ja</w:t>
      </w:r>
      <w:r w:rsidRPr="00A51462">
        <w:rPr>
          <w:color w:val="000000"/>
        </w:rPr>
        <w:t xml:space="preserve"> con el fin de lograr la manera más competitiva, esto sin olvida</w:t>
      </w:r>
      <w:r>
        <w:rPr>
          <w:color w:val="000000"/>
        </w:rPr>
        <w:t xml:space="preserve">r </w:t>
      </w:r>
      <w:r w:rsidRPr="00A51462">
        <w:rPr>
          <w:color w:val="000000"/>
        </w:rPr>
        <w:t>que no se debe dejar de un lado el desafío de comprender y administrar la relación con sus clientes.</w:t>
      </w:r>
    </w:p>
    <w:p w14:paraId="5AE19CA4" w14:textId="77777777" w:rsidR="00483BB6" w:rsidRDefault="00483BB6" w:rsidP="00483BB6">
      <w:pPr>
        <w:pStyle w:val="NormalWeb"/>
        <w:spacing w:line="360" w:lineRule="auto"/>
        <w:ind w:firstLine="708"/>
        <w:jc w:val="both"/>
        <w:rPr>
          <w:color w:val="000000"/>
        </w:rPr>
      </w:pPr>
      <w:r w:rsidRPr="00872165">
        <w:rPr>
          <w:color w:val="000000"/>
        </w:rPr>
        <w:lastRenderedPageBreak/>
        <w:t xml:space="preserve">Es fundamental tener en cuenta que, en la actualidad, en el mercado, existe una amplia variedad de plataformas que funcionan como herramienta CRM las cuales han sido de gran apoyo para algunas pequeñas compañías, las cuales </w:t>
      </w:r>
      <w:r>
        <w:rPr>
          <w:color w:val="000000"/>
        </w:rPr>
        <w:t xml:space="preserve">poseen </w:t>
      </w:r>
      <w:r w:rsidRPr="00872165">
        <w:rPr>
          <w:color w:val="000000"/>
        </w:rPr>
        <w:t xml:space="preserve">recursos limitados, que les permitan acceder a plataformas más robustas, y con mayor jerarquía </w:t>
      </w:r>
      <w:r>
        <w:rPr>
          <w:color w:val="000000"/>
        </w:rPr>
        <w:t xml:space="preserve">dentro del </w:t>
      </w:r>
      <w:r w:rsidRPr="00872165">
        <w:rPr>
          <w:color w:val="000000"/>
        </w:rPr>
        <w:t>software. Además, es fundamental tener en cuenta que muchas de las herramientas requieren de un licenciamiento, para su funcionamiento completo</w:t>
      </w:r>
      <w:r>
        <w:rPr>
          <w:color w:val="000000"/>
        </w:rPr>
        <w:t>, y</w:t>
      </w:r>
      <w:r w:rsidRPr="00872165">
        <w:rPr>
          <w:color w:val="000000"/>
        </w:rPr>
        <w:t xml:space="preserve"> dichas licencias son difíciles de acceder a nivel económico, </w:t>
      </w:r>
      <w:r>
        <w:rPr>
          <w:color w:val="000000"/>
        </w:rPr>
        <w:t xml:space="preserve">al tener la licencia </w:t>
      </w:r>
      <w:r w:rsidRPr="00872165">
        <w:rPr>
          <w:color w:val="000000"/>
        </w:rPr>
        <w:t>con ella se puede obtener una funcionalidad de más alta calidad, con muchos servicios adicionales, y de uso ilimitado.</w:t>
      </w:r>
    </w:p>
    <w:p w14:paraId="1C432C9A" w14:textId="77777777" w:rsidR="00483BB6" w:rsidRDefault="00483BB6" w:rsidP="00483BB6">
      <w:pPr>
        <w:pStyle w:val="NormalWeb"/>
        <w:spacing w:line="360" w:lineRule="auto"/>
        <w:ind w:firstLine="708"/>
        <w:jc w:val="both"/>
        <w:rPr>
          <w:color w:val="000000"/>
        </w:rPr>
      </w:pPr>
      <w:r w:rsidRPr="00A51462">
        <w:rPr>
          <w:color w:val="000000"/>
        </w:rPr>
        <w:t xml:space="preserve">En Colombia son muchas las compañías que implementan estrategias CRM, como apoyo tecnológico a sus iniciativas de fidelización con los clientes quienes han adoptado, estrategias de mejora de las relaciones con el cliente, las cuales se han venido implementando de forma adecuada, prestando una particular atención a cada uno de los pilares fundamentales de toda compañía, entre los que se encuentran, la optimización de procesos, la relación con las personas, el manejo de seguridad de los datos y la implementación de herramientas claves las cuales funcionen como iniciativas de centralización con cada uno de los clientes; con el objetivo de lograr un alto nivel de fidelidad y lealtad de los clientes. </w:t>
      </w:r>
    </w:p>
    <w:p w14:paraId="5812CE6F" w14:textId="77777777" w:rsidR="00483BB6" w:rsidRPr="00A51462" w:rsidRDefault="00483BB6" w:rsidP="00483BB6">
      <w:pPr>
        <w:pStyle w:val="NormalWeb"/>
        <w:spacing w:line="360" w:lineRule="auto"/>
        <w:ind w:firstLine="708"/>
        <w:jc w:val="both"/>
        <w:rPr>
          <w:color w:val="000000"/>
        </w:rPr>
      </w:pPr>
      <w:r>
        <w:t>Cabe mencionar también que la intrusión de diferentes tipos de mercados ha traído beneficios a una serie de empresas que se han beneficiado al adoptar estrategias de fidelización de clientes, tomando nuevas acciones, permitiendo la implementación de estrategias orientadas a implementar controles de acción Es importante considerar la forma en que se brindan estos productos o servicios, y consideren que este es un pilar básico para poder administrar y monitorear a cada cliente, y considerar los planes para cada producto y servicio que brindan, por lo que al ingresar al mercado Y probar para tratar con diferentes tipos de clientes, tendrá un mayor impacto en la empresa.</w:t>
      </w:r>
    </w:p>
    <w:p w14:paraId="648664E5" w14:textId="77777777" w:rsidR="00483BB6" w:rsidRDefault="00483BB6" w:rsidP="00483BB6">
      <w:pPr>
        <w:pStyle w:val="Ttulo2"/>
        <w:rPr>
          <w:color w:val="000000"/>
        </w:rPr>
      </w:pPr>
    </w:p>
    <w:p w14:paraId="12D9869A" w14:textId="77777777" w:rsidR="00483BB6" w:rsidRPr="007E78F0" w:rsidRDefault="00483BB6" w:rsidP="00483BB6">
      <w:pPr>
        <w:pStyle w:val="Ttulo2"/>
        <w:rPr>
          <w:rFonts w:ascii="Times New Roman" w:eastAsia="Times New Roman" w:hAnsi="Times New Roman" w:cs="Times New Roman"/>
          <w:b/>
          <w:bCs/>
          <w:color w:val="000000" w:themeColor="text1"/>
          <w:sz w:val="24"/>
        </w:rPr>
      </w:pPr>
      <w:bookmarkStart w:id="76" w:name="_Toc66493381"/>
      <w:bookmarkStart w:id="77" w:name="_Toc70188378"/>
      <w:r w:rsidRPr="007E78F0">
        <w:rPr>
          <w:rFonts w:ascii="Times New Roman" w:eastAsia="Times New Roman" w:hAnsi="Times New Roman" w:cs="Times New Roman"/>
          <w:b/>
          <w:color w:val="000000" w:themeColor="text1"/>
          <w:sz w:val="24"/>
        </w:rPr>
        <w:t>6.3. Marco Referencial.</w:t>
      </w:r>
      <w:bookmarkEnd w:id="75"/>
      <w:bookmarkEnd w:id="76"/>
      <w:bookmarkEnd w:id="77"/>
    </w:p>
    <w:p w14:paraId="3E0D7A84" w14:textId="77777777" w:rsidR="00483BB6" w:rsidRDefault="00483BB6" w:rsidP="00483BB6">
      <w:pPr>
        <w:pStyle w:val="NormalWeb"/>
        <w:spacing w:line="360" w:lineRule="auto"/>
        <w:ind w:firstLine="708"/>
        <w:jc w:val="both"/>
        <w:rPr>
          <w:b/>
          <w:bCs/>
          <w:color w:val="000000"/>
        </w:rPr>
      </w:pPr>
      <w:r>
        <w:rPr>
          <w:b/>
          <w:bCs/>
          <w:color w:val="000000"/>
        </w:rPr>
        <w:t>GARCIA V. VARCEL (2001)</w:t>
      </w:r>
      <w:r>
        <w:rPr>
          <w:color w:val="000000"/>
        </w:rPr>
        <w:t xml:space="preserve"> realizo la investigación:  </w:t>
      </w:r>
      <w:r>
        <w:rPr>
          <w:i/>
          <w:iCs/>
          <w:color w:val="000000"/>
        </w:rPr>
        <w:t>CRM Gestión de la Relación con los Clientes</w:t>
      </w:r>
      <w:r>
        <w:rPr>
          <w:color w:val="000000"/>
        </w:rPr>
        <w:t xml:space="preserve"> donde afirma “</w:t>
      </w:r>
      <w:r>
        <w:rPr>
          <w:lang w:eastAsia="en-US"/>
        </w:rPr>
        <w:t xml:space="preserve">La gestión de las relaciones con el cliente (CRM) es la forma que tienen las empresas de interactuar con sus clientes. Y no es nada nuevo en la teoría del management, ya </w:t>
      </w:r>
      <w:r>
        <w:rPr>
          <w:lang w:eastAsia="en-US"/>
        </w:rPr>
        <w:lastRenderedPageBreak/>
        <w:t>en 1954, Peter Drucker escribió: “el verdadero negocio de cualquier compañía es crear y mantener a sus clientes”, pero lo que realmente ha otorgado protagonismo a este concepto desde hace unos años es la capacidad que nos ofrecen las tecnologías de las informaciones actuales para poder relacionarnos individualmente con cada cliente.</w:t>
      </w:r>
    </w:p>
    <w:p w14:paraId="2621F91D" w14:textId="77777777" w:rsidR="00483BB6" w:rsidRDefault="00483BB6" w:rsidP="00483BB6">
      <w:pPr>
        <w:pStyle w:val="NormalWeb"/>
        <w:spacing w:line="360" w:lineRule="auto"/>
        <w:jc w:val="both"/>
        <w:rPr>
          <w:lang w:eastAsia="en-US"/>
        </w:rPr>
      </w:pPr>
      <w:r>
        <w:rPr>
          <w:lang w:eastAsia="en-US"/>
        </w:rPr>
        <w:t>Este desarrollo tecnológico unido a la conjunción de una serie de fuerzas explica el cambio de tendencia en los procesos de negocio de las empresas hacia el cliente como eje central de su estrategia:</w:t>
      </w:r>
    </w:p>
    <w:p w14:paraId="005E9B3D" w14:textId="77777777" w:rsidR="00483BB6" w:rsidRDefault="00483BB6" w:rsidP="00483BB6">
      <w:pPr>
        <w:pStyle w:val="NormalWeb"/>
        <w:numPr>
          <w:ilvl w:val="0"/>
          <w:numId w:val="4"/>
        </w:numPr>
        <w:spacing w:line="360" w:lineRule="auto"/>
        <w:jc w:val="both"/>
        <w:rPr>
          <w:lang w:eastAsia="en-US"/>
        </w:rPr>
      </w:pPr>
      <w:r>
        <w:rPr>
          <w:lang w:eastAsia="en-US"/>
        </w:rPr>
        <w:t>La información</w:t>
      </w:r>
    </w:p>
    <w:p w14:paraId="4876347F" w14:textId="77777777" w:rsidR="00483BB6" w:rsidRDefault="00483BB6" w:rsidP="00483BB6">
      <w:pPr>
        <w:pStyle w:val="NormalWeb"/>
        <w:numPr>
          <w:ilvl w:val="0"/>
          <w:numId w:val="4"/>
        </w:numPr>
        <w:spacing w:line="360" w:lineRule="auto"/>
        <w:jc w:val="both"/>
        <w:rPr>
          <w:lang w:eastAsia="en-US"/>
        </w:rPr>
      </w:pPr>
      <w:r>
        <w:rPr>
          <w:lang w:eastAsia="en-US"/>
        </w:rPr>
        <w:t>La globalización</w:t>
      </w:r>
    </w:p>
    <w:p w14:paraId="79C8D4F6" w14:textId="77777777" w:rsidR="00483BB6" w:rsidRDefault="00483BB6" w:rsidP="00483BB6">
      <w:pPr>
        <w:pStyle w:val="NormalWeb"/>
        <w:numPr>
          <w:ilvl w:val="0"/>
          <w:numId w:val="4"/>
        </w:numPr>
        <w:spacing w:line="360" w:lineRule="auto"/>
        <w:jc w:val="both"/>
        <w:rPr>
          <w:lang w:eastAsia="en-US"/>
        </w:rPr>
      </w:pPr>
      <w:r>
        <w:rPr>
          <w:lang w:eastAsia="en-US"/>
        </w:rPr>
        <w:t>La personalización</w:t>
      </w:r>
    </w:p>
    <w:p w14:paraId="289ECE04" w14:textId="77777777" w:rsidR="00483BB6" w:rsidRDefault="00483BB6" w:rsidP="00483BB6">
      <w:pPr>
        <w:pStyle w:val="NormalWeb"/>
        <w:numPr>
          <w:ilvl w:val="0"/>
          <w:numId w:val="4"/>
        </w:numPr>
        <w:spacing w:line="360" w:lineRule="auto"/>
        <w:jc w:val="both"/>
        <w:rPr>
          <w:lang w:eastAsia="en-US"/>
        </w:rPr>
      </w:pPr>
      <w:r>
        <w:rPr>
          <w:lang w:eastAsia="en-US"/>
        </w:rPr>
        <w:t>Nuevos canales de comunicación</w:t>
      </w:r>
    </w:p>
    <w:p w14:paraId="6F52319D" w14:textId="77777777" w:rsidR="00483BB6" w:rsidRDefault="00483BB6" w:rsidP="00483BB6">
      <w:pPr>
        <w:pStyle w:val="NormalWeb"/>
        <w:numPr>
          <w:ilvl w:val="0"/>
          <w:numId w:val="4"/>
        </w:numPr>
        <w:spacing w:line="360" w:lineRule="auto"/>
        <w:jc w:val="both"/>
        <w:rPr>
          <w:lang w:val="en-US" w:eastAsia="en-US"/>
        </w:rPr>
      </w:pPr>
      <w:r>
        <w:rPr>
          <w:lang w:val="en-US" w:eastAsia="en-US"/>
        </w:rPr>
        <w:t xml:space="preserve">El marketing de </w:t>
      </w:r>
      <w:r>
        <w:rPr>
          <w:i/>
          <w:iCs/>
          <w:lang w:val="en-US" w:eastAsia="en-US"/>
        </w:rPr>
        <w:t>one-to-one</w:t>
      </w:r>
      <w:r>
        <w:rPr>
          <w:i/>
          <w:iCs/>
          <w:lang w:val="en-US" w:eastAsia="en-US"/>
        </w:rPr>
        <w:tab/>
      </w:r>
    </w:p>
    <w:p w14:paraId="3F463CC9" w14:textId="77777777" w:rsidR="00483BB6" w:rsidRDefault="00483BB6" w:rsidP="00483BB6">
      <w:pPr>
        <w:pStyle w:val="NormalWeb"/>
        <w:numPr>
          <w:ilvl w:val="0"/>
          <w:numId w:val="5"/>
        </w:numPr>
        <w:spacing w:line="360" w:lineRule="auto"/>
        <w:jc w:val="both"/>
        <w:rPr>
          <w:lang w:eastAsia="en-US"/>
        </w:rPr>
      </w:pPr>
      <w:r>
        <w:rPr>
          <w:b/>
          <w:bCs/>
          <w:lang w:eastAsia="en-US"/>
        </w:rPr>
        <w:t>La información</w:t>
      </w:r>
    </w:p>
    <w:p w14:paraId="0496C277" w14:textId="571A41D2" w:rsidR="00483BB6" w:rsidRDefault="00483BB6" w:rsidP="00483BB6">
      <w:pPr>
        <w:pStyle w:val="NormalWeb"/>
        <w:spacing w:line="360" w:lineRule="auto"/>
        <w:ind w:left="708"/>
        <w:jc w:val="both"/>
        <w:rPr>
          <w:lang w:eastAsia="en-US"/>
        </w:rPr>
      </w:pPr>
      <w:r>
        <w:rPr>
          <w:lang w:eastAsia="en-US"/>
        </w:rPr>
        <w:t xml:space="preserve">Gracias a los avances tecnológicos de los últimos treinta años y especialmente a la disminución de los costes de comunicación, procesamiento y almacenamiento de la información accesibles a todas las personas, de tal forma que vivimos en la llamada era de la información. Los objetivos por lograr en la </w:t>
      </w:r>
      <w:r w:rsidR="009B4E56">
        <w:rPr>
          <w:lang w:eastAsia="en-US"/>
        </w:rPr>
        <w:t>empresa</w:t>
      </w:r>
      <w:r>
        <w:rPr>
          <w:lang w:eastAsia="en-US"/>
        </w:rPr>
        <w:t xml:space="preserve"> pasan por disponer de una información útil, tenerla en mayor abundancia que los competidores, tenerla preparada antes, disponer de ella en el momento en que el usuario la necesite, en un formato comprensible y utilizable, y saber analizarla.</w:t>
      </w:r>
    </w:p>
    <w:p w14:paraId="26AF01BC" w14:textId="77777777" w:rsidR="00483BB6" w:rsidRDefault="00483BB6" w:rsidP="00483BB6">
      <w:pPr>
        <w:pStyle w:val="NormalWeb"/>
        <w:numPr>
          <w:ilvl w:val="0"/>
          <w:numId w:val="5"/>
        </w:numPr>
        <w:spacing w:line="360" w:lineRule="auto"/>
        <w:jc w:val="both"/>
        <w:rPr>
          <w:lang w:eastAsia="en-US"/>
        </w:rPr>
      </w:pPr>
      <w:r>
        <w:rPr>
          <w:b/>
          <w:bCs/>
          <w:lang w:eastAsia="en-US"/>
        </w:rPr>
        <w:t>La globalización</w:t>
      </w:r>
    </w:p>
    <w:p w14:paraId="22E24D1C" w14:textId="77777777" w:rsidR="00483BB6" w:rsidRDefault="00483BB6" w:rsidP="00483BB6">
      <w:pPr>
        <w:pStyle w:val="NormalWeb"/>
        <w:spacing w:line="360" w:lineRule="auto"/>
        <w:ind w:left="708"/>
        <w:jc w:val="both"/>
        <w:rPr>
          <w:lang w:eastAsia="en-US"/>
        </w:rPr>
      </w:pPr>
      <w:r>
        <w:rPr>
          <w:lang w:eastAsia="en-US"/>
        </w:rPr>
        <w:t xml:space="preserve">La progresiva caída de las barreras comerciales y de las leyes proteccionistas del mercado obligan a la empresa a competir en un mercado global y, por tanto, contra una competencia también global, ya que, tal como se vive hoy, las empresas necesitan comparar sin cesar el producto propio con el de la competencia. La sola visión del producto a través de las informaciones internas disponibles ya no basta, se ha pasado de una orientación al producto </w:t>
      </w:r>
      <w:r>
        <w:rPr>
          <w:lang w:eastAsia="en-US"/>
        </w:rPr>
        <w:lastRenderedPageBreak/>
        <w:t>a una orientación al mercado. Las cuatro claves para mejorar frente a la competencia son: más rentable, más rápido, más innovador y accesible para los consumidores</w:t>
      </w:r>
    </w:p>
    <w:p w14:paraId="5EB4ED68" w14:textId="77777777" w:rsidR="00483BB6" w:rsidRDefault="00483BB6" w:rsidP="00483BB6">
      <w:pPr>
        <w:pStyle w:val="NormalWeb"/>
        <w:numPr>
          <w:ilvl w:val="0"/>
          <w:numId w:val="5"/>
        </w:numPr>
        <w:spacing w:line="360" w:lineRule="auto"/>
        <w:jc w:val="both"/>
        <w:rPr>
          <w:lang w:eastAsia="en-US"/>
        </w:rPr>
      </w:pPr>
      <w:r>
        <w:rPr>
          <w:b/>
          <w:bCs/>
          <w:lang w:eastAsia="en-US"/>
        </w:rPr>
        <w:t>La personalización</w:t>
      </w:r>
    </w:p>
    <w:p w14:paraId="5E049E7F" w14:textId="77777777" w:rsidR="00483BB6" w:rsidRDefault="00483BB6" w:rsidP="00483BB6">
      <w:pPr>
        <w:pStyle w:val="NormalWeb"/>
        <w:spacing w:line="360" w:lineRule="auto"/>
        <w:ind w:left="708"/>
        <w:jc w:val="both"/>
        <w:rPr>
          <w:lang w:eastAsia="en-US"/>
        </w:rPr>
      </w:pPr>
      <w:r>
        <w:rPr>
          <w:lang w:eastAsia="en-US"/>
        </w:rPr>
        <w:t>En los años de posguerra, la economía estaba resueltamente orientada al producto, las empresas no tenían problemas para vender lo que producían y se daba prioridad a la producción en masa para aumentar las ventas. La personalización es la tendencia actual, y su objetivo es dar a cada cliente (usuario, consumidor, comprador…) la impresión de ser único.</w:t>
      </w:r>
    </w:p>
    <w:p w14:paraId="724167AB" w14:textId="77777777" w:rsidR="00483BB6" w:rsidRDefault="00483BB6" w:rsidP="00483BB6">
      <w:pPr>
        <w:pStyle w:val="NormalWeb"/>
        <w:numPr>
          <w:ilvl w:val="0"/>
          <w:numId w:val="5"/>
        </w:numPr>
        <w:spacing w:line="360" w:lineRule="auto"/>
        <w:jc w:val="both"/>
        <w:rPr>
          <w:lang w:eastAsia="en-US"/>
        </w:rPr>
      </w:pPr>
      <w:r>
        <w:rPr>
          <w:b/>
          <w:bCs/>
          <w:lang w:eastAsia="en-US"/>
        </w:rPr>
        <w:t xml:space="preserve">Nuevos canales de comunicación </w:t>
      </w:r>
    </w:p>
    <w:p w14:paraId="5232FCC9" w14:textId="77777777" w:rsidR="00483BB6" w:rsidRDefault="00483BB6" w:rsidP="00483BB6">
      <w:pPr>
        <w:pStyle w:val="NormalWeb"/>
        <w:spacing w:line="360" w:lineRule="auto"/>
        <w:ind w:left="708"/>
        <w:jc w:val="both"/>
        <w:rPr>
          <w:color w:val="000000"/>
        </w:rPr>
      </w:pPr>
      <w:r>
        <w:rPr>
          <w:lang w:eastAsia="en-US"/>
        </w:rPr>
        <w:t>La progresiva aparición y adopción de nuevos canales y dispositivos de comunicación (Internet, Call Center, PDA, cable…), gracias al avance de tecnológicas, ha reducido radicalmente la efectividad del tradicional marketing de masas al comprobar las empresas que, utilizando un único medio de comunicación (TV, radio…), sus campañas no alcanzan sus objetivos en cuanto a la captación de clientes.</w:t>
      </w:r>
      <w:r>
        <w:rPr>
          <w:color w:val="000000"/>
        </w:rPr>
        <w:t>”</w:t>
      </w:r>
    </w:p>
    <w:p w14:paraId="091899FE" w14:textId="77777777" w:rsidR="00483BB6" w:rsidRDefault="00483BB6" w:rsidP="00483BB6">
      <w:pPr>
        <w:pStyle w:val="NormalWeb"/>
        <w:spacing w:line="360" w:lineRule="auto"/>
        <w:ind w:left="708"/>
        <w:jc w:val="both"/>
        <w:rPr>
          <w:color w:val="000000"/>
        </w:rPr>
      </w:pPr>
    </w:p>
    <w:p w14:paraId="0FD85921" w14:textId="77777777" w:rsidR="00483BB6" w:rsidRDefault="00483BB6" w:rsidP="00483BB6">
      <w:pPr>
        <w:pStyle w:val="NormalWeb"/>
        <w:spacing w:line="360" w:lineRule="auto"/>
        <w:jc w:val="both"/>
        <w:rPr>
          <w:color w:val="000000"/>
          <w:lang w:eastAsia="en-US"/>
        </w:rPr>
      </w:pPr>
      <w:r>
        <w:rPr>
          <w:b/>
          <w:bCs/>
          <w:lang w:eastAsia="en-US"/>
        </w:rPr>
        <w:t xml:space="preserve">SWIFT RONALD S. (2002) </w:t>
      </w:r>
      <w:r>
        <w:rPr>
          <w:color w:val="000000"/>
        </w:rPr>
        <w:t xml:space="preserve">realizo la investigación: </w:t>
      </w:r>
      <w:r>
        <w:rPr>
          <w:i/>
          <w:iCs/>
          <w:color w:val="000000"/>
        </w:rPr>
        <w:t xml:space="preserve">CRM. Como Mejorar Las Relaciones Con Los Clientes </w:t>
      </w:r>
      <w:r>
        <w:rPr>
          <w:color w:val="000000"/>
        </w:rPr>
        <w:t>donde afirma “</w:t>
      </w:r>
      <w:r>
        <w:rPr>
          <w:color w:val="000000"/>
          <w:lang w:eastAsia="en-US"/>
        </w:rPr>
        <w:t>En el mundo del CRM la operación del marketing se maneja de una manera muy distinta. Con base en datos históricos se trataría de responder a la siguiente pregunta: “¿Qué tipo de clientes es más probable que contraten una segunda línea?”. Desde luego, quienes ya cuenten con una segunda línea quedarían excluidos de la campaña de vetas. Por otra parte, los perfiles (y los registros de facturación de llamadas, conocidos como registros de los detalles de las llamadas o CDR) de los clientes que ya tienen una línea, dará pistas sobre quien es más probable que contrate temas de servicios en el futuro.</w:t>
      </w:r>
    </w:p>
    <w:p w14:paraId="79DFEEC6" w14:textId="77777777" w:rsidR="00483BB6" w:rsidRDefault="00483BB6" w:rsidP="00483BB6">
      <w:pPr>
        <w:pStyle w:val="NormalWeb"/>
        <w:spacing w:line="360" w:lineRule="auto"/>
        <w:ind w:firstLine="708"/>
        <w:jc w:val="both"/>
        <w:rPr>
          <w:color w:val="000000"/>
          <w:lang w:eastAsia="en-US"/>
        </w:rPr>
      </w:pPr>
      <w:r>
        <w:rPr>
          <w:color w:val="000000"/>
          <w:lang w:eastAsia="en-US"/>
        </w:rPr>
        <w:t xml:space="preserve">El pronóstico de ventas futuras mediante el análisis de ventas realizadas anteriormente es uno de los principales beneficios del CRM. Para tal fin se utilizan técnicas de extracción de datos y se siguen las pautas características de clientes actuales. Esta predicción por lo general se realiza </w:t>
      </w:r>
      <w:r>
        <w:rPr>
          <w:color w:val="000000"/>
          <w:lang w:eastAsia="en-US"/>
        </w:rPr>
        <w:lastRenderedPageBreak/>
        <w:t>en colaboración con el departamento de marketing, el cual orienta sobre el mercado que ofrece más posibilidades (por ejemplo, personas de menos de 30 años que tengan su propio negocio). Hay, sin embargo, otra corriente en el sentido de que la extracción de datos debería abordarse exclusivamente como si fuera un análisis estadístico puro, excluyendo así la posible participación del departamento de marketing.</w:t>
      </w:r>
    </w:p>
    <w:p w14:paraId="1ED80D14" w14:textId="77777777" w:rsidR="00483BB6" w:rsidRDefault="00483BB6" w:rsidP="00483BB6">
      <w:pPr>
        <w:pStyle w:val="NormalWeb"/>
        <w:spacing w:line="360" w:lineRule="auto"/>
        <w:ind w:firstLine="708"/>
        <w:jc w:val="both"/>
        <w:rPr>
          <w:color w:val="000000"/>
          <w:lang w:eastAsia="en-US"/>
        </w:rPr>
      </w:pPr>
      <w:r>
        <w:rPr>
          <w:color w:val="000000"/>
          <w:lang w:eastAsia="en-US"/>
        </w:rPr>
        <w:t>Uno de los planes de servicios de llamadas diseñado con ayuda del almacén de datos, se concentra en ofrecer tarifas más bajas cuando se hacen llamadas dentro de una determinada región geográfica, o cuando se trata de llamadas locales. Según Rov, el almacén de datos fue esencial para definir los límites de las diversas regiones y determinar el precio óptimo. Las avanzadas capacidades de análisis del sistema permitieron tasar el servicio de manera que fuera atractivo para los clientes y, al mismo tiempo garantizar que dicho precio no afectara al servicio regular.</w:t>
      </w:r>
    </w:p>
    <w:p w14:paraId="617A8883" w14:textId="77777777" w:rsidR="00483BB6" w:rsidRDefault="00483BB6" w:rsidP="00483BB6">
      <w:pPr>
        <w:pStyle w:val="NormalWeb"/>
        <w:spacing w:line="360" w:lineRule="auto"/>
        <w:ind w:firstLine="708"/>
        <w:jc w:val="both"/>
        <w:rPr>
          <w:color w:val="000000"/>
          <w:lang w:eastAsia="en-US"/>
        </w:rPr>
      </w:pPr>
      <w:r>
        <w:rPr>
          <w:color w:val="000000"/>
          <w:lang w:eastAsia="en-US"/>
        </w:rPr>
        <w:t>Lo que se espera de la extracción de datos, deber ser realista y estar basado en unas verdades, y comprensión de lo que significa, así como de lo que se puede o no se puede hacer. Muchos gerentes de empresas y gente sin conocimiento técnicos definen la extracción de datos como se anota enseguida.</w:t>
      </w:r>
    </w:p>
    <w:p w14:paraId="34D3F809"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Rentabilidad del cliente</w:t>
      </w:r>
    </w:p>
    <w:p w14:paraId="42DF4111"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Retención del cliente</w:t>
      </w:r>
    </w:p>
    <w:p w14:paraId="09D0142D"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Segmentación del cliente</w:t>
      </w:r>
    </w:p>
    <w:p w14:paraId="0EA2C483"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Predisposición del cliente</w:t>
      </w:r>
    </w:p>
    <w:p w14:paraId="155997FB"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Optimización de los canales</w:t>
      </w:r>
    </w:p>
    <w:p w14:paraId="2928291D"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Marketing por objetivos</w:t>
      </w:r>
    </w:p>
    <w:p w14:paraId="04BE0878"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Administración de riesgos</w:t>
      </w:r>
    </w:p>
    <w:p w14:paraId="09578949"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Prevención de fraudes</w:t>
      </w:r>
    </w:p>
    <w:p w14:paraId="7E3A7701"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Análisis de la canasta del mercado</w:t>
      </w:r>
    </w:p>
    <w:p w14:paraId="23F45820"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Pronóstico de las demandas</w:t>
      </w:r>
    </w:p>
    <w:p w14:paraId="6FE599B7"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Optimización de precios”</w:t>
      </w:r>
    </w:p>
    <w:p w14:paraId="5646F65E" w14:textId="77777777" w:rsidR="00483BB6" w:rsidRDefault="00483BB6" w:rsidP="00483BB6">
      <w:pPr>
        <w:pStyle w:val="NormalWeb"/>
        <w:spacing w:line="360" w:lineRule="auto"/>
        <w:ind w:left="720"/>
        <w:jc w:val="both"/>
      </w:pPr>
    </w:p>
    <w:p w14:paraId="7B665BC5" w14:textId="77777777" w:rsidR="00483BB6" w:rsidRDefault="00483BB6" w:rsidP="00483BB6">
      <w:pPr>
        <w:pStyle w:val="NormalWeb"/>
        <w:spacing w:line="360" w:lineRule="auto"/>
        <w:jc w:val="both"/>
      </w:pPr>
      <w:r>
        <w:rPr>
          <w:b/>
          <w:bCs/>
          <w:lang w:eastAsia="en-US"/>
        </w:rPr>
        <w:lastRenderedPageBreak/>
        <w:t xml:space="preserve">BAACK CLOW (2010) </w:t>
      </w:r>
      <w:r>
        <w:rPr>
          <w:lang w:eastAsia="en-US"/>
        </w:rPr>
        <w:t xml:space="preserve">realizo una investigación la cual título: </w:t>
      </w:r>
      <w:r>
        <w:rPr>
          <w:i/>
          <w:iCs/>
          <w:color w:val="000000"/>
        </w:rPr>
        <w:t xml:space="preserve">Publicidad, promoción y comunicación integral en marketing </w:t>
      </w:r>
      <w:r>
        <w:rPr>
          <w:color w:val="000000"/>
        </w:rPr>
        <w:t>donde afirma “</w:t>
      </w:r>
      <w:r>
        <w:t>Tecnología de la información La tecnología permite la comunicación instantánea entre ejecutivos empresariales, empleados, miembros del canal y otros en todo el mundo. También crea oportunidades para la comunicación de marketing. Por ejemplo, en el pasado, las predicciones del comportamiento de compra de los consumidores se basaban en los resultados de mercados de prueba, investigación actitudinal y encuestas sobre intención de compra. Aunque son medios excelentes para obtener información sobre los consumidores, también son lentos, costosos y posiblemente poco confiables. En la actualidad, las predicciones del comportamiento de compra son más precisas debido al desarrollo del sistema de código de barras UPC (código universal del producto). La tecnología se utilizó originalmente para administrar inventarios. El registro por escáner de cada venta significó que los minoristas pudieran crear sistemas mejores y más eficientes de control de inventarios. Al mismo tiempo, los códigos UPC combinados con otros programas tecnológicos permiten reunir grandes cantidades de datos e información sobre los clientes. El software estadístico avanzado ayuda a los líderes de las empresas a analizar estos datos. Las conexiones entre las instituciones financieras (por ejemplo, tarjetas de crédito, bancos) y empresas mercantiles posibilita recolectar datos sobre las compras. Con el uso de esta información, se puede correlacionar la información demográfica y psicográfica sobre los consumidores con los artículos que compran, así como dónde y cuándo realizan las compras.</w:t>
      </w:r>
    </w:p>
    <w:p w14:paraId="20DB9CCA" w14:textId="77777777" w:rsidR="00483BB6" w:rsidRDefault="00483BB6" w:rsidP="00483BB6">
      <w:pPr>
        <w:pStyle w:val="NormalWeb"/>
        <w:spacing w:line="360" w:lineRule="auto"/>
        <w:ind w:firstLine="708"/>
        <w:jc w:val="both"/>
      </w:pPr>
      <w:r>
        <w:t>En consecuencia, los especialistas de marketing pueden determinar quién compra los productos de una empresa y los mejores canales de comunicación para llegar a estos consumidores.</w:t>
      </w:r>
    </w:p>
    <w:p w14:paraId="241AAD8D" w14:textId="77777777" w:rsidR="00483BB6" w:rsidRDefault="00483BB6" w:rsidP="00483BB6">
      <w:pPr>
        <w:pStyle w:val="NormalWeb"/>
        <w:spacing w:line="360" w:lineRule="auto"/>
        <w:ind w:firstLine="708"/>
        <w:jc w:val="both"/>
        <w:rPr>
          <w:color w:val="000000"/>
        </w:rPr>
      </w:pPr>
      <w:r>
        <w:t xml:space="preserve">La tecnología de la información y los adelantos en la comunicación han modificado radicalmente el mercado en otros sentidos. Los consumidores pueden comprar bienes y servicios de cualquier parte del mundo. La competencia ya no sólo viene de la empresa que está más adelante en la misma calle, sino que puede provenir de una empresa localizada a 16,000 kilómetros de distancia que es capaz de surtir el producto con mayor rapidez y más barato. Los consumidores desean calidad, pero también quieren precios bajos. La empresa que ofrece tanto calidad como buen precio consigue el negocio, sin importar dónde se encuentre. Los adelantos en los sistemas de entrega hacen posible que las compras lleguen casi a cualquier parte en cuestión de días. En este entorno competitivo, parecería que la única forma en que una empresa puede obtener ventas es quitándole clientes a otra. En consecuencia, la integración de la publicidad y la comunicación de </w:t>
      </w:r>
      <w:r>
        <w:lastRenderedPageBreak/>
        <w:t>marketing se vuelve sumamente importante. La publicidad, por sí sola, no basta para mantener las ventas. La situación se complica más para los fabricantes cuando los minoristas tienen más poder en el canal y controlan el flujo de mercancías a los consumidores. En esas circunstancias, los fabricantes invierten en promociones comerciales (por ejemplo, incentivos a distribuidores, aportaciones, descuentos) para mantener los productos en varios puntos de venta al menudeo.</w:t>
      </w:r>
      <w:r>
        <w:rPr>
          <w:color w:val="000000"/>
        </w:rPr>
        <w:t>”</w:t>
      </w:r>
    </w:p>
    <w:p w14:paraId="2E80CE98" w14:textId="77777777" w:rsidR="00483BB6" w:rsidRDefault="00483BB6" w:rsidP="00483BB6">
      <w:pPr>
        <w:pStyle w:val="NormalWeb"/>
        <w:spacing w:line="360" w:lineRule="auto"/>
        <w:ind w:firstLine="708"/>
        <w:jc w:val="both"/>
      </w:pPr>
    </w:p>
    <w:p w14:paraId="1E8264ED" w14:textId="255BEB89" w:rsidR="00483BB6" w:rsidRDefault="00483BB6" w:rsidP="00483BB6">
      <w:pPr>
        <w:pStyle w:val="NormalWeb"/>
        <w:spacing w:line="360" w:lineRule="auto"/>
        <w:jc w:val="both"/>
      </w:pPr>
      <w:r>
        <w:rPr>
          <w:b/>
          <w:bCs/>
        </w:rPr>
        <w:t xml:space="preserve">OBSERVATORIO e-COMERCE (2015) </w:t>
      </w:r>
      <w:r>
        <w:t xml:space="preserve">realizo en su colección la cual llamo: </w:t>
      </w:r>
      <w:r>
        <w:rPr>
          <w:i/>
          <w:iCs/>
        </w:rPr>
        <w:t xml:space="preserve">Libro Blanco De Marketing De Resultados En Ecommerce </w:t>
      </w:r>
      <w:r>
        <w:t xml:space="preserve">en la cual afirmo “Cualquier campaña, ya sea de email, redes sociales o de marketing en buscadores, debe contar con una landing que faciliten la conversión del usuario. El diseño de la landing page (página de aterrizaje), es fundamental a la hora de conseguir conversiones ya que si el diseño de la página en la que el usuario aterriza es malo este se irá y se perderá la conversión. Toda campaña de captación para la generación de contacto adelantado por parte de los </w:t>
      </w:r>
      <w:r w:rsidR="009B4E56">
        <w:t>clientes</w:t>
      </w:r>
      <w:r>
        <w:t xml:space="preserve"> debe contar con una landing page, diseñada y optimizada para conseguir la conversión y para ello se deben tener en cuenta una serie de factores: </w:t>
      </w:r>
    </w:p>
    <w:p w14:paraId="0B66AB6C" w14:textId="77777777" w:rsidR="00483BB6" w:rsidRDefault="00483BB6" w:rsidP="00483BB6">
      <w:pPr>
        <w:pStyle w:val="NormalWeb"/>
        <w:spacing w:line="360" w:lineRule="auto"/>
        <w:ind w:left="720"/>
        <w:jc w:val="both"/>
      </w:pPr>
      <w:r>
        <w:t>a) Título, subtítulo y descripción: Debe contar con un título y una descripción corta en la que se explique claramente la oferta. También se puede incluir un subtítulo. Es importante que al usuario le quede claro que beneficio obtendrá registrándose en el formulario o comprando un producto determinado.</w:t>
      </w:r>
    </w:p>
    <w:p w14:paraId="7CCB011B" w14:textId="77777777" w:rsidR="00483BB6" w:rsidRDefault="00483BB6" w:rsidP="00483BB6">
      <w:pPr>
        <w:pStyle w:val="NormalWeb"/>
        <w:spacing w:line="360" w:lineRule="auto"/>
        <w:ind w:left="720"/>
        <w:jc w:val="both"/>
      </w:pPr>
      <w:r>
        <w:t>b) Call to action: La llamada a la acción debe ser clara y concisa, a la vez debe ocupar un puesto relevante en la landing page y si es necesario repetirlo a lo largo de esta. Es recomendable evitar el uso de demasiadas exclamaciones o adjetivos hinchados, ya que dan la sensación de poca profesionalidad y de engaño.</w:t>
      </w:r>
    </w:p>
    <w:p w14:paraId="12F675D4" w14:textId="77777777" w:rsidR="00483BB6" w:rsidRDefault="00483BB6" w:rsidP="00483BB6">
      <w:pPr>
        <w:pStyle w:val="NormalWeb"/>
        <w:spacing w:line="360" w:lineRule="auto"/>
        <w:ind w:firstLine="708"/>
        <w:jc w:val="both"/>
      </w:pPr>
      <w:r>
        <w:t xml:space="preserve">Cualquier proyecto de internet se encuentra con la gran dificultad de captar usuarios que puedan llegar a convertirse en clientes y además que permanezcan como clientes. Existen diferentes sistemas de captación que permitirán lograr un mayor o menor éxito en función del objetivo de la captación y del precio de esta. Estos tres conceptos: Modalidad de captación, calidad de la captación y precio de la captación. Son los tres elementos básicos con los que tenemos que jugar para tener éxito en nuestro objetivo. </w:t>
      </w:r>
    </w:p>
    <w:p w14:paraId="1412F3CD" w14:textId="52679CDE" w:rsidR="00483BB6" w:rsidRDefault="00483BB6" w:rsidP="00483BB6">
      <w:pPr>
        <w:pStyle w:val="NormalWeb"/>
        <w:spacing w:line="360" w:lineRule="auto"/>
        <w:ind w:left="720"/>
        <w:jc w:val="both"/>
      </w:pPr>
      <w:r>
        <w:lastRenderedPageBreak/>
        <w:tab/>
        <w:t xml:space="preserve">• </w:t>
      </w:r>
      <w:r>
        <w:rPr>
          <w:b/>
          <w:bCs/>
        </w:rPr>
        <w:t>Modalidad de captación</w:t>
      </w:r>
      <w:r>
        <w:t xml:space="preserve">, existen diferentes formas de captar usuarios, desde las más sencillas donde el usuario no es plenamente consciente de entregar sus datos personales (pero es totalmente legal) a los sistemas de captación más sofisticados haciendo acciones concretas sobre un nicho muy segmentado de usuarios. Todos los sistemas de captación nos permiten, por norma general, obtener una base de datos sobre la que trabar nuestro CRM con el objetivo de lograr la venta o la atención del usuario.  En cuanto a la </w:t>
      </w:r>
      <w:r>
        <w:rPr>
          <w:b/>
          <w:bCs/>
        </w:rPr>
        <w:t>Calidad de Captación</w:t>
      </w:r>
      <w:r>
        <w:t xml:space="preserve">, deberemos distinguir claramente para que </w:t>
      </w:r>
      <w:r w:rsidR="009B4E56">
        <w:t>queramos</w:t>
      </w:r>
      <w:r>
        <w:t xml:space="preserve"> el lead (potencial cliente). Se pueden obtener leads genéricos que nos permitan crear bases de datos a las que mandar publicidad o revenderlas a otros anunciantes. En el extremo opuesto, podemos necesitar bases de datos muy específicas donde el usuario muestre un gran interés por nuestro producto y creemos una vinculación muy alta. </w:t>
      </w:r>
      <w:r>
        <w:rPr>
          <w:b/>
          <w:bCs/>
        </w:rPr>
        <w:t>El Precio de la captación</w:t>
      </w:r>
      <w:r>
        <w:t xml:space="preserve"> es la cantidad que tendremos que pagar por una u otra calidad de usuario y en función de la modalidad de captación variará mucho.</w:t>
      </w:r>
    </w:p>
    <w:p w14:paraId="361FB246" w14:textId="77777777" w:rsidR="00483BB6" w:rsidRDefault="00483BB6" w:rsidP="00483BB6">
      <w:pPr>
        <w:pStyle w:val="NormalWeb"/>
        <w:spacing w:line="360" w:lineRule="auto"/>
        <w:ind w:left="720" w:firstLine="696"/>
        <w:jc w:val="both"/>
      </w:pPr>
      <w:r>
        <w:t xml:space="preserve">Cuando nos planteamos realizar una captación de usuarios debemos tener claro el objetivo de la captación y el resultado que esperamos obtener de la misma. Por ejemplo, podemos pensar en una matriz donde cruzamos calidad de usuarios con precio pagado por los mismos. En este caso nos encontraremos con cuatro zonas de captación: </w:t>
      </w:r>
    </w:p>
    <w:p w14:paraId="7907071C" w14:textId="77777777" w:rsidR="00483BB6" w:rsidRDefault="00483BB6" w:rsidP="00483BB6">
      <w:pPr>
        <w:pStyle w:val="NormalWeb"/>
        <w:spacing w:line="360" w:lineRule="auto"/>
        <w:ind w:left="720"/>
        <w:jc w:val="both"/>
      </w:pPr>
      <w:r>
        <w:tab/>
        <w:t xml:space="preserve">A. Leads que nos han costado poco dinero captarlos y son de alta calidad. Este debería ser nuestro objetivo de captación, pero claro suele ser la forma más complicada de realizar captación. </w:t>
      </w:r>
    </w:p>
    <w:p w14:paraId="1DA8BBA7" w14:textId="77777777" w:rsidR="00483BB6" w:rsidRDefault="00483BB6" w:rsidP="00483BB6">
      <w:pPr>
        <w:pStyle w:val="NormalWeb"/>
        <w:spacing w:line="360" w:lineRule="auto"/>
        <w:ind w:left="720"/>
        <w:jc w:val="both"/>
      </w:pPr>
      <w:r>
        <w:tab/>
        <w:t xml:space="preserve">B. Leads de alto precio y alta calidad. Es una forma de captación donde somos conscientes que queremos captar leads de alta calidad y estamos dispuestos a pagar por ellos. </w:t>
      </w:r>
    </w:p>
    <w:p w14:paraId="6D33C085" w14:textId="77777777" w:rsidR="00483BB6" w:rsidRDefault="00483BB6" w:rsidP="00483BB6">
      <w:pPr>
        <w:pStyle w:val="NormalWeb"/>
        <w:spacing w:line="360" w:lineRule="auto"/>
        <w:ind w:left="720"/>
        <w:jc w:val="both"/>
      </w:pPr>
      <w:r>
        <w:tab/>
        <w:t>C. Leads de baja calidad y abajo precio, suelen ser formas masivas de captar. No reparamos en la calidad y si en el precio, que debe ser bajo para poder generar una mayor captación.</w:t>
      </w:r>
    </w:p>
    <w:p w14:paraId="756D99C3" w14:textId="77777777" w:rsidR="00483BB6" w:rsidRDefault="00483BB6" w:rsidP="00483BB6">
      <w:pPr>
        <w:pStyle w:val="NormalWeb"/>
        <w:spacing w:line="360" w:lineRule="auto"/>
        <w:ind w:left="720"/>
        <w:jc w:val="both"/>
      </w:pPr>
      <w:r>
        <w:tab/>
        <w:t>D. Leads que son caros y de baja calidad. Deberíamos cortar lo antes posible esta fuente de captación, nos costará cara la base de datos y no será de calidad.</w:t>
      </w:r>
    </w:p>
    <w:p w14:paraId="08B0B9F7" w14:textId="77777777" w:rsidR="00483BB6" w:rsidRDefault="00483BB6" w:rsidP="00483BB6">
      <w:pPr>
        <w:pStyle w:val="NormalWeb"/>
        <w:spacing w:line="360" w:lineRule="auto"/>
        <w:ind w:left="720"/>
        <w:jc w:val="both"/>
      </w:pPr>
      <w:r>
        <w:lastRenderedPageBreak/>
        <w:tab/>
        <w:t>E. Cultivo de los leads. Una vez pongamos en marcha el plan, es fundamental no olvidar que se busca cuidar al cliente potencial y al usuario que si ha llegado a comprarnos mediante el uso de herramientas que nos permitan tener automatizado el proceso de ir descubriendo qué es lo que hace el usuario en nuestra web y redes sociales y conocer más sobre sus gustos y necesidades.</w:t>
      </w:r>
    </w:p>
    <w:p w14:paraId="7EDAF066" w14:textId="77777777" w:rsidR="00483BB6" w:rsidRDefault="00483BB6" w:rsidP="00483BB6">
      <w:pPr>
        <w:pStyle w:val="NormalWeb"/>
        <w:spacing w:line="360" w:lineRule="auto"/>
        <w:ind w:left="720"/>
        <w:jc w:val="both"/>
      </w:pPr>
      <w:r>
        <w:t xml:space="preserve">Tipos de leads Según el punto en el que se encuentre un lead dentro del funnel de ventas o embudo de conversión, podemos clasificar los leads como: </w:t>
      </w:r>
    </w:p>
    <w:p w14:paraId="304577AF" w14:textId="77777777" w:rsidR="00483BB6" w:rsidRDefault="00483BB6" w:rsidP="00483BB6">
      <w:pPr>
        <w:pStyle w:val="NormalWeb"/>
        <w:spacing w:line="360" w:lineRule="auto"/>
        <w:ind w:left="720"/>
        <w:jc w:val="both"/>
      </w:pPr>
      <w:r>
        <w:tab/>
      </w:r>
      <w:r>
        <w:rPr>
          <w:b/>
          <w:bCs/>
        </w:rPr>
        <w:t>• Lead frío:</w:t>
      </w:r>
      <w:r>
        <w:t xml:space="preserve"> Es un usuario que, por lo general, está alejado de finalizar una compra. La empresa dispone de sus datos principales tales como dirección de email, nombre o teléfono ya que nos los facilitó al descargarse algún tipo de contenido. </w:t>
      </w:r>
    </w:p>
    <w:p w14:paraId="740D4D83" w14:textId="77777777" w:rsidR="00483BB6" w:rsidRDefault="00483BB6" w:rsidP="00483BB6">
      <w:pPr>
        <w:pStyle w:val="NormalWeb"/>
        <w:spacing w:line="360" w:lineRule="auto"/>
        <w:ind w:left="720"/>
        <w:jc w:val="both"/>
      </w:pPr>
      <w:r>
        <w:tab/>
        <w:t xml:space="preserve">• </w:t>
      </w:r>
      <w:r>
        <w:rPr>
          <w:b/>
          <w:bCs/>
        </w:rPr>
        <w:t>Lead cualificado para marketing:</w:t>
      </w:r>
      <w:r>
        <w:t xml:space="preserve"> Este es un potencial cliente con más posibilidades de llevar a cabo finalmente una compra, pero aún debe ser seducido de forma adecuada. En esta etapa, debemos verificar si es, en realidad, una oportunidad de negocio valiosa. Se encuentra en la mitad del funnel ya sea porque ha ojeado artículos que ha estado dispuesto a comprar o bien porque nos ha ido facilitando datos mediante sus hábitos de navegación o al descargarse más contenido de Aquí, el usuario está “seducido”: confía en nosotros, en nuestro contenido y es menos reacio a darnos algunos datos más si es necesario. </w:t>
      </w:r>
    </w:p>
    <w:p w14:paraId="3D638BBB" w14:textId="77777777" w:rsidR="00483BB6" w:rsidRDefault="00483BB6" w:rsidP="00483BB6">
      <w:pPr>
        <w:pStyle w:val="NormalWeb"/>
        <w:spacing w:line="360" w:lineRule="auto"/>
        <w:ind w:left="720"/>
        <w:jc w:val="both"/>
      </w:pPr>
      <w:r>
        <w:tab/>
        <w:t xml:space="preserve">• </w:t>
      </w:r>
      <w:r>
        <w:rPr>
          <w:b/>
          <w:bCs/>
        </w:rPr>
        <w:t>Lead caliente</w:t>
      </w:r>
      <w:r>
        <w:t>: También conocido como lead cualificado para la venta. Son aquellos de los que se tienen datos facilitados gracias a los formularios del funnel de marketing; esto hace referencia a formularios más extensos que los de una landing para captar leads fríos. Otra posibilidad es que sí que hayan completado el proceso de compra y que por eso dispongamos de todos los datos.</w:t>
      </w:r>
    </w:p>
    <w:p w14:paraId="2EF46990" w14:textId="77777777" w:rsidR="00483BB6" w:rsidRDefault="00483BB6" w:rsidP="00483BB6">
      <w:pPr>
        <w:pStyle w:val="NormalWeb"/>
        <w:spacing w:line="360" w:lineRule="auto"/>
        <w:ind w:left="720"/>
        <w:jc w:val="both"/>
      </w:pPr>
      <w:r>
        <w:tab/>
        <w:t xml:space="preserve">• </w:t>
      </w:r>
      <w:r>
        <w:rPr>
          <w:b/>
          <w:bCs/>
        </w:rPr>
        <w:t>Lead scoring:</w:t>
      </w:r>
      <w:r>
        <w:t xml:space="preserve"> Se conoce como lead scoring (</w:t>
      </w:r>
      <w:r w:rsidRPr="00D51C85">
        <w:t>calificación de leads</w:t>
      </w:r>
      <w:r>
        <w:t>) al conjunto de fórmulas que logran dotar a los eCommerce del sistema de seguimiento de las conductas y la actividad de los leads cuando navegan por el sitio web. Mediante esta capacidad de análisis se puede establecer cuál es el nivel de interés del lead en tus servicios o productos. En definitiva, podríamos traducir el concepto Lead Scoring como Valoración de Oportunidades de Negocio en cada uno de los usuarios de la web.</w:t>
      </w:r>
    </w:p>
    <w:p w14:paraId="718290FA" w14:textId="6BF9D008" w:rsidR="00483BB6" w:rsidRDefault="00483BB6" w:rsidP="00483BB6">
      <w:pPr>
        <w:pStyle w:val="NormalWeb"/>
        <w:spacing w:line="360" w:lineRule="auto"/>
        <w:ind w:left="720"/>
        <w:jc w:val="both"/>
      </w:pPr>
      <w:r>
        <w:lastRenderedPageBreak/>
        <w:tab/>
        <w:t xml:space="preserve">• </w:t>
      </w:r>
      <w:r>
        <w:rPr>
          <w:b/>
          <w:bCs/>
        </w:rPr>
        <w:t>Lead Nurturing</w:t>
      </w:r>
      <w:r>
        <w:t>: El lead Nurturing (</w:t>
      </w:r>
      <w:r w:rsidRPr="00A0664D">
        <w:t>nutrición de leads</w:t>
      </w:r>
      <w:r>
        <w:t xml:space="preserve">) es un conjunto de técnicas que buscan alinearse con la estrategia del Inbound Marketing (Marketing Interno) de buscar mantener una buena relación con el potencial cliente que le aporte valor huyendo los métodos agresivos e intrusivos como la insistencia del </w:t>
      </w:r>
      <w:r w:rsidR="009B4E56">
        <w:t>telemarketing</w:t>
      </w:r>
      <w:r>
        <w:t xml:space="preserve"> telefónico o el uso de banners que imposibilitan la navegación.</w:t>
      </w:r>
    </w:p>
    <w:p w14:paraId="3900B497" w14:textId="77777777" w:rsidR="00483BB6" w:rsidRDefault="00483BB6" w:rsidP="00483BB6">
      <w:pPr>
        <w:pStyle w:val="NormalWeb"/>
        <w:spacing w:line="360" w:lineRule="auto"/>
        <w:ind w:left="720" w:firstLine="696"/>
        <w:jc w:val="both"/>
      </w:pPr>
      <w:r>
        <w:t xml:space="preserve">• </w:t>
      </w:r>
      <w:r>
        <w:rPr>
          <w:b/>
          <w:bCs/>
        </w:rPr>
        <w:t xml:space="preserve">Launch Rock:  </w:t>
      </w:r>
      <w:r>
        <w:t xml:space="preserve">Sencillo y eficaz orientado a la creación de landing pages muy visuales en pocos minutos: </w:t>
      </w:r>
    </w:p>
    <w:p w14:paraId="6B1CE2BD" w14:textId="77777777" w:rsidR="00483BB6" w:rsidRDefault="00483BB6" w:rsidP="00483BB6">
      <w:pPr>
        <w:pStyle w:val="NormalWeb"/>
        <w:spacing w:line="360" w:lineRule="auto"/>
        <w:ind w:left="720"/>
        <w:jc w:val="both"/>
      </w:pPr>
      <w:r>
        <w:tab/>
      </w:r>
      <w:r>
        <w:tab/>
        <w:t xml:space="preserve">-Dispone de un editor visual para el diseño de páginas. </w:t>
      </w:r>
    </w:p>
    <w:p w14:paraId="4E335D5A" w14:textId="77777777" w:rsidR="00483BB6" w:rsidRDefault="00483BB6" w:rsidP="00483BB6">
      <w:pPr>
        <w:pStyle w:val="NormalWeb"/>
        <w:spacing w:line="360" w:lineRule="auto"/>
        <w:ind w:left="720"/>
        <w:jc w:val="both"/>
      </w:pPr>
      <w:r>
        <w:tab/>
      </w:r>
      <w:r>
        <w:tab/>
        <w:t xml:space="preserve">-Permite embeber vídeos o subirlos directamente a la plataforma. </w:t>
      </w:r>
    </w:p>
    <w:p w14:paraId="239126BB" w14:textId="77777777" w:rsidR="00483BB6" w:rsidRDefault="00483BB6" w:rsidP="00483BB6">
      <w:pPr>
        <w:pStyle w:val="NormalWeb"/>
        <w:spacing w:line="360" w:lineRule="auto"/>
        <w:ind w:left="720"/>
        <w:jc w:val="both"/>
      </w:pPr>
      <w:r>
        <w:tab/>
      </w:r>
      <w:r>
        <w:tab/>
        <w:t xml:space="preserve">-Dispone de apartado de analítica de tráfico, así como las acciones llevadas a cabo por el usuario tales como envíos de formularios, clics en cada call to action, etc. </w:t>
      </w:r>
    </w:p>
    <w:p w14:paraId="12879007" w14:textId="77777777" w:rsidR="00483BB6" w:rsidRDefault="00483BB6" w:rsidP="00483BB6">
      <w:pPr>
        <w:pStyle w:val="NormalWeb"/>
        <w:spacing w:line="360" w:lineRule="auto"/>
        <w:ind w:left="720"/>
        <w:jc w:val="both"/>
      </w:pPr>
      <w:r>
        <w:tab/>
      </w:r>
      <w:r>
        <w:tab/>
        <w:t>-Permite insertar fácilmente botones para interactuar con redes sociales en distintos momentos del proceso.</w:t>
      </w:r>
    </w:p>
    <w:p w14:paraId="75AD29F1" w14:textId="77777777" w:rsidR="00483BB6" w:rsidRDefault="00483BB6" w:rsidP="00483BB6">
      <w:pPr>
        <w:pStyle w:val="NormalWeb"/>
        <w:numPr>
          <w:ilvl w:val="0"/>
          <w:numId w:val="6"/>
        </w:numPr>
        <w:spacing w:line="360" w:lineRule="auto"/>
        <w:jc w:val="both"/>
      </w:pPr>
      <w:r w:rsidRPr="00766A36">
        <w:t>Wix</w:t>
      </w:r>
      <w:r w:rsidRPr="00B64E15">
        <w:t xml:space="preserve"> </w:t>
      </w:r>
      <w:r>
        <w:t>Sitio de creación de páginas web, recientemente ha implementado una funcionalidad de creación más orientada al diseño de landing pages. Permite acceso al código fuente en HTML para mejorar la personalización programando.</w:t>
      </w:r>
    </w:p>
    <w:p w14:paraId="0F2EF4BF" w14:textId="77777777" w:rsidR="00483BB6" w:rsidRDefault="00483BB6" w:rsidP="00483BB6">
      <w:pPr>
        <w:pStyle w:val="NormalWeb"/>
        <w:numPr>
          <w:ilvl w:val="0"/>
          <w:numId w:val="6"/>
        </w:numPr>
        <w:spacing w:line="360" w:lineRule="auto"/>
        <w:jc w:val="both"/>
      </w:pPr>
      <w:r>
        <w:t xml:space="preserve">Spokal Plataforma enfocada al Inbound marketing buscando mantener la simplicidad. Dispone de menos funcionalidades que otras plataformas antes mencionadas, pero aquellas que tiene son muy potentes. Destacan: -Se integra con </w:t>
      </w:r>
      <w:r w:rsidRPr="00B64E15">
        <w:t>WordPress</w:t>
      </w:r>
      <w:r>
        <w:t xml:space="preserve"> y con la mayoría de los </w:t>
      </w:r>
      <w:r w:rsidRPr="00B64E15">
        <w:t>plugin</w:t>
      </w:r>
      <w:r>
        <w:t xml:space="preserve"> más famosos de este CMS, como podrían ser Gravity Forms y ContactForm7. </w:t>
      </w:r>
    </w:p>
    <w:p w14:paraId="176FEFF9" w14:textId="77777777" w:rsidR="00483BB6" w:rsidRDefault="00483BB6" w:rsidP="00483BB6">
      <w:pPr>
        <w:pStyle w:val="NormalWeb"/>
        <w:numPr>
          <w:ilvl w:val="0"/>
          <w:numId w:val="6"/>
        </w:numPr>
        <w:spacing w:line="360" w:lineRule="auto"/>
        <w:jc w:val="both"/>
      </w:pPr>
      <w:r>
        <w:t xml:space="preserve">Incluye soluciones para planificar contenido para blogs y redes sociales y evaluar su eficacia. </w:t>
      </w:r>
    </w:p>
    <w:p w14:paraId="3C55D9DB" w14:textId="77777777" w:rsidR="00483BB6" w:rsidRDefault="00483BB6" w:rsidP="00483BB6">
      <w:pPr>
        <w:pStyle w:val="NormalWeb"/>
        <w:numPr>
          <w:ilvl w:val="0"/>
          <w:numId w:val="6"/>
        </w:numPr>
        <w:spacing w:line="360" w:lineRule="auto"/>
        <w:jc w:val="both"/>
      </w:pPr>
      <w:r>
        <w:t>Compatible con Feedly</w:t>
      </w:r>
    </w:p>
    <w:p w14:paraId="44937B74" w14:textId="77777777" w:rsidR="00483BB6" w:rsidRDefault="00483BB6" w:rsidP="00483BB6">
      <w:pPr>
        <w:pStyle w:val="NormalWeb"/>
        <w:numPr>
          <w:ilvl w:val="0"/>
          <w:numId w:val="6"/>
        </w:numPr>
        <w:spacing w:line="360" w:lineRule="auto"/>
        <w:jc w:val="both"/>
      </w:pPr>
      <w:r w:rsidRPr="00B64E15">
        <w:t>HuboSpo</w:t>
      </w:r>
      <w:r w:rsidRPr="00FA0A86">
        <w:t>t</w:t>
      </w:r>
      <w:r>
        <w:t xml:space="preserve"> Muy veterano, con multitud de herramientas, aunque algo complejo. Otras herramientas se integran con </w:t>
      </w:r>
      <w:r w:rsidRPr="00FA0A86">
        <w:t>HuboSpot</w:t>
      </w:r>
      <w:r>
        <w:t xml:space="preserve"> para complementarla, como Optimizely.”</w:t>
      </w:r>
    </w:p>
    <w:p w14:paraId="68F3E343" w14:textId="77777777" w:rsidR="00483BB6" w:rsidRDefault="00483BB6" w:rsidP="00483BB6">
      <w:pPr>
        <w:pStyle w:val="Ttulo2"/>
        <w:spacing w:line="360" w:lineRule="auto"/>
        <w:rPr>
          <w:rFonts w:ascii="Times New Roman" w:hAnsi="Times New Roman" w:cs="Times New Roman"/>
          <w:b/>
          <w:bCs/>
          <w:color w:val="000000" w:themeColor="text1"/>
          <w:sz w:val="24"/>
          <w:szCs w:val="24"/>
        </w:rPr>
      </w:pPr>
      <w:bookmarkStart w:id="78" w:name="_Toc45734282"/>
      <w:bookmarkStart w:id="79" w:name="_Toc56346771"/>
      <w:bookmarkStart w:id="80" w:name="_Toc66493382"/>
      <w:bookmarkStart w:id="81" w:name="_Toc70188379"/>
      <w:r w:rsidRPr="0025179F">
        <w:rPr>
          <w:rFonts w:ascii="Times New Roman" w:hAnsi="Times New Roman" w:cs="Times New Roman"/>
          <w:b/>
          <w:bCs/>
          <w:color w:val="000000" w:themeColor="text1"/>
          <w:sz w:val="24"/>
          <w:szCs w:val="24"/>
        </w:rPr>
        <w:lastRenderedPageBreak/>
        <w:t xml:space="preserve">6.4. </w:t>
      </w:r>
      <w:r>
        <w:rPr>
          <w:rFonts w:ascii="Times New Roman" w:hAnsi="Times New Roman" w:cs="Times New Roman"/>
          <w:b/>
          <w:bCs/>
          <w:color w:val="000000" w:themeColor="text1"/>
          <w:sz w:val="24"/>
          <w:szCs w:val="24"/>
        </w:rPr>
        <w:t>Marco Conceptual.</w:t>
      </w:r>
      <w:bookmarkEnd w:id="78"/>
      <w:bookmarkEnd w:id="79"/>
      <w:bookmarkEnd w:id="80"/>
      <w:bookmarkEnd w:id="81"/>
    </w:p>
    <w:p w14:paraId="6F625E2C" w14:textId="77777777" w:rsidR="00483BB6" w:rsidRPr="00264824" w:rsidRDefault="00483BB6" w:rsidP="00483BB6"/>
    <w:p w14:paraId="2BC3C036" w14:textId="77777777" w:rsidR="00483BB6" w:rsidRDefault="00483BB6" w:rsidP="00483BB6">
      <w:pPr>
        <w:spacing w:line="360" w:lineRule="auto"/>
        <w:ind w:left="660"/>
        <w:jc w:val="both"/>
        <w:rPr>
          <w:rFonts w:ascii="Times New Roman" w:hAnsi="Times New Roman" w:cs="Times New Roman"/>
          <w:sz w:val="24"/>
          <w:szCs w:val="24"/>
        </w:rPr>
      </w:pPr>
      <w:r w:rsidRPr="00B41DF4">
        <w:rPr>
          <w:rFonts w:ascii="Times New Roman" w:hAnsi="Times New Roman" w:cs="Times New Roman"/>
          <w:sz w:val="24"/>
          <w:szCs w:val="24"/>
        </w:rPr>
        <w:t xml:space="preserve">Como apoyo fundamental para el desarrollo de la investigación, se hace a continuación </w:t>
      </w:r>
      <w:r>
        <w:rPr>
          <w:rFonts w:ascii="Times New Roman" w:hAnsi="Times New Roman" w:cs="Times New Roman"/>
          <w:sz w:val="24"/>
          <w:szCs w:val="24"/>
        </w:rPr>
        <w:t xml:space="preserve">       </w:t>
      </w:r>
      <w:r w:rsidRPr="00B41DF4">
        <w:rPr>
          <w:rFonts w:ascii="Times New Roman" w:hAnsi="Times New Roman" w:cs="Times New Roman"/>
          <w:sz w:val="24"/>
          <w:szCs w:val="24"/>
        </w:rPr>
        <w:t>la relación de los términos y conceptos, los cuales permitan entender de manera más amplia la información de cada uno de los procesos a realizar.</w:t>
      </w:r>
    </w:p>
    <w:p w14:paraId="0FB1A5C5" w14:textId="77777777" w:rsidR="00483BB6" w:rsidRDefault="00483BB6" w:rsidP="00483BB6">
      <w:pPr>
        <w:spacing w:line="360" w:lineRule="auto"/>
        <w:ind w:left="360"/>
        <w:jc w:val="both"/>
        <w:rPr>
          <w:rFonts w:ascii="Times New Roman" w:hAnsi="Times New Roman" w:cs="Times New Roman"/>
          <w:sz w:val="24"/>
          <w:szCs w:val="24"/>
        </w:rPr>
      </w:pPr>
    </w:p>
    <w:p w14:paraId="2D313B5A" w14:textId="77777777" w:rsidR="00483BB6" w:rsidRPr="005C71D8" w:rsidRDefault="00483BB6" w:rsidP="00483BB6">
      <w:pPr>
        <w:spacing w:line="360" w:lineRule="auto"/>
        <w:ind w:left="708"/>
        <w:jc w:val="both"/>
        <w:rPr>
          <w:rFonts w:ascii="Times New Roman" w:hAnsi="Times New Roman" w:cs="Times New Roman"/>
          <w:b/>
          <w:bCs/>
          <w:sz w:val="24"/>
          <w:szCs w:val="24"/>
        </w:rPr>
      </w:pPr>
      <w:r w:rsidRPr="005C71D8">
        <w:rPr>
          <w:rFonts w:ascii="Times New Roman" w:hAnsi="Times New Roman" w:cs="Times New Roman"/>
          <w:b/>
          <w:bCs/>
          <w:sz w:val="24"/>
          <w:szCs w:val="24"/>
        </w:rPr>
        <w:t xml:space="preserve">CLIENTE: </w:t>
      </w:r>
      <w:r w:rsidRPr="005C71D8">
        <w:rPr>
          <w:rFonts w:ascii="Times New Roman" w:hAnsi="Times New Roman" w:cs="Times New Roman"/>
          <w:sz w:val="24"/>
          <w:szCs w:val="24"/>
        </w:rPr>
        <w:t xml:space="preserve">Al estudiar el tema de CRM, es fundamental enfocarse en los clientes. Es por ello por lo que toda compañía debe analizar la forma en que sus clientes, necesitan productos o servicios producidos por otros. </w:t>
      </w:r>
      <w:r w:rsidRPr="005C71D8">
        <w:rPr>
          <w:rFonts w:ascii="Times New Roman" w:hAnsi="Times New Roman" w:cs="Times New Roman"/>
          <w:bCs/>
          <w:sz w:val="24"/>
          <w:szCs w:val="24"/>
        </w:rPr>
        <w:t>U</w:t>
      </w:r>
      <w:r w:rsidRPr="005C71D8">
        <w:rPr>
          <w:rFonts w:ascii="Times New Roman" w:hAnsi="Times New Roman" w:cs="Times New Roman"/>
          <w:sz w:val="24"/>
          <w:szCs w:val="24"/>
        </w:rPr>
        <w:t xml:space="preserve">n cliente es aquel que recibe bienes o servicios y por lo tanto involucra una transacción en la cual algo de valor cambia de propietario. </w:t>
      </w:r>
      <w:r w:rsidRPr="005C71D8">
        <w:rPr>
          <w:rStyle w:val="Textoennegrita"/>
          <w:rFonts w:ascii="Times New Roman" w:hAnsi="Times New Roman" w:cs="Times New Roman"/>
          <w:b w:val="0"/>
          <w:sz w:val="24"/>
          <w:szCs w:val="24"/>
        </w:rPr>
        <w:t>Es importante diferenciar el concepto de cliente al de consumidor</w:t>
      </w:r>
      <w:r w:rsidRPr="005C71D8">
        <w:rPr>
          <w:rFonts w:ascii="Times New Roman" w:hAnsi="Times New Roman" w:cs="Times New Roman"/>
          <w:sz w:val="24"/>
          <w:szCs w:val="24"/>
        </w:rPr>
        <w:t>, ya que el consumidor es quien realmente utiliza el producto o recibe los beneficios del servicio ofrecido, mientras que el cliente es el que realizará la acción de compra o adquisición del producto, independientemente de si lo utilizará o no</w:t>
      </w:r>
      <w:r>
        <w:t xml:space="preserve">. </w:t>
      </w:r>
      <w:r w:rsidRPr="005C71D8">
        <w:rPr>
          <w:rFonts w:ascii="Times New Roman" w:hAnsi="Times New Roman" w:cs="Times New Roman"/>
          <w:sz w:val="24"/>
          <w:szCs w:val="24"/>
        </w:rPr>
        <w:t>Es fundamental</w:t>
      </w:r>
      <w:r>
        <w:rPr>
          <w:rFonts w:ascii="Times New Roman" w:hAnsi="Times New Roman" w:cs="Times New Roman"/>
          <w:sz w:val="24"/>
          <w:szCs w:val="24"/>
        </w:rPr>
        <w:t xml:space="preserve"> </w:t>
      </w:r>
      <w:r w:rsidRPr="005C71D8">
        <w:rPr>
          <w:rFonts w:ascii="Times New Roman" w:hAnsi="Times New Roman" w:cs="Times New Roman"/>
          <w:sz w:val="24"/>
          <w:szCs w:val="24"/>
        </w:rPr>
        <w:t xml:space="preserve">tener en cuenta </w:t>
      </w:r>
      <w:r>
        <w:rPr>
          <w:rFonts w:ascii="Times New Roman" w:hAnsi="Times New Roman" w:cs="Times New Roman"/>
          <w:sz w:val="24"/>
          <w:szCs w:val="24"/>
        </w:rPr>
        <w:t xml:space="preserve">y basados en </w:t>
      </w:r>
      <w:r w:rsidRPr="007E551C">
        <w:rPr>
          <w:rFonts w:ascii="Times New Roman" w:hAnsi="Times New Roman" w:cs="Times New Roman"/>
          <w:i/>
          <w:sz w:val="24"/>
          <w:szCs w:val="24"/>
        </w:rPr>
        <w:t>(Rubio, Galvis &amp; Benavidez,2020)</w:t>
      </w:r>
      <w:r>
        <w:rPr>
          <w:rFonts w:ascii="Times New Roman" w:hAnsi="Times New Roman" w:cs="Times New Roman"/>
          <w:sz w:val="24"/>
          <w:szCs w:val="24"/>
        </w:rPr>
        <w:t xml:space="preserve"> </w:t>
      </w:r>
      <w:r w:rsidRPr="005C71D8">
        <w:rPr>
          <w:rFonts w:ascii="Times New Roman" w:hAnsi="Times New Roman" w:cs="Times New Roman"/>
          <w:sz w:val="24"/>
          <w:szCs w:val="24"/>
        </w:rPr>
        <w:t>que se puede realizar una categorización de los clientes entre los que se encuentran:</w:t>
      </w:r>
    </w:p>
    <w:p w14:paraId="54BEBBCB" w14:textId="77777777" w:rsidR="00483BB6" w:rsidRPr="005F6C4A" w:rsidRDefault="00483BB6" w:rsidP="00483BB6">
      <w:pPr>
        <w:pStyle w:val="Prrafodelista"/>
        <w:spacing w:line="360" w:lineRule="auto"/>
        <w:ind w:left="1776"/>
        <w:jc w:val="both"/>
        <w:rPr>
          <w:rFonts w:ascii="Times New Roman" w:hAnsi="Times New Roman" w:cs="Times New Roman"/>
          <w:b/>
          <w:bCs/>
          <w:sz w:val="24"/>
          <w:szCs w:val="24"/>
        </w:rPr>
      </w:pPr>
    </w:p>
    <w:p w14:paraId="34373B41" w14:textId="77777777" w:rsidR="00483BB6" w:rsidRDefault="00483BB6" w:rsidP="00483BB6">
      <w:pPr>
        <w:pStyle w:val="Prrafodelista"/>
        <w:numPr>
          <w:ilvl w:val="1"/>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Cliente Interno: </w:t>
      </w:r>
      <w:r>
        <w:rPr>
          <w:rFonts w:ascii="Times New Roman" w:hAnsi="Times New Roman" w:cs="Times New Roman"/>
          <w:sz w:val="24"/>
          <w:szCs w:val="24"/>
        </w:rPr>
        <w:t xml:space="preserve">Son los </w:t>
      </w:r>
      <w:r w:rsidRPr="005F6C4A">
        <w:rPr>
          <w:rFonts w:ascii="Times New Roman" w:hAnsi="Times New Roman" w:cs="Times New Roman"/>
          <w:sz w:val="24"/>
          <w:szCs w:val="24"/>
        </w:rPr>
        <w:t xml:space="preserve">clientes internos de la compañía son sus propios miembros. negocio. Están </w:t>
      </w:r>
      <w:r>
        <w:rPr>
          <w:rFonts w:ascii="Times New Roman" w:hAnsi="Times New Roman" w:cs="Times New Roman"/>
          <w:sz w:val="24"/>
          <w:szCs w:val="24"/>
        </w:rPr>
        <w:t xml:space="preserve">vinculados </w:t>
      </w:r>
      <w:r w:rsidRPr="005F6C4A">
        <w:rPr>
          <w:rFonts w:ascii="Times New Roman" w:hAnsi="Times New Roman" w:cs="Times New Roman"/>
          <w:sz w:val="24"/>
          <w:szCs w:val="24"/>
        </w:rPr>
        <w:t>a través de una relación laboral.</w:t>
      </w:r>
    </w:p>
    <w:p w14:paraId="45E904A7" w14:textId="77777777" w:rsidR="00483BB6" w:rsidRPr="0053741C" w:rsidRDefault="00483BB6" w:rsidP="00483BB6">
      <w:pPr>
        <w:pStyle w:val="Prrafodelista"/>
        <w:numPr>
          <w:ilvl w:val="1"/>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Clientes Externo:</w:t>
      </w:r>
      <w:r w:rsidRPr="005F6C4A">
        <w:rPr>
          <w:rFonts w:ascii="Times New Roman" w:hAnsi="Times New Roman" w:cs="Times New Roman"/>
          <w:sz w:val="24"/>
          <w:szCs w:val="24"/>
        </w:rPr>
        <w:t xml:space="preserve"> </w:t>
      </w:r>
      <w:r>
        <w:rPr>
          <w:rFonts w:ascii="Times New Roman" w:hAnsi="Times New Roman" w:cs="Times New Roman"/>
          <w:sz w:val="24"/>
          <w:szCs w:val="24"/>
        </w:rPr>
        <w:t>Corresponde a los i</w:t>
      </w:r>
      <w:r w:rsidRPr="005F6C4A">
        <w:rPr>
          <w:rFonts w:ascii="Times New Roman" w:hAnsi="Times New Roman" w:cs="Times New Roman"/>
          <w:sz w:val="24"/>
          <w:szCs w:val="24"/>
        </w:rPr>
        <w:t>ndividuos u organizaciones que reciben productos o servicios de la compañía o están relacionados con su profesión, Son sus clientes externos. Hay varios grupos de clientes externos:</w:t>
      </w:r>
    </w:p>
    <w:p w14:paraId="176464EB" w14:textId="77777777" w:rsidR="00483BB6" w:rsidRPr="005F6C4A" w:rsidRDefault="00483BB6" w:rsidP="00483BB6">
      <w:pPr>
        <w:pStyle w:val="Prrafodelista"/>
        <w:spacing w:line="360" w:lineRule="auto"/>
        <w:ind w:left="2496"/>
        <w:jc w:val="both"/>
        <w:rPr>
          <w:rFonts w:ascii="Times New Roman" w:hAnsi="Times New Roman" w:cs="Times New Roman"/>
          <w:b/>
          <w:bCs/>
          <w:sz w:val="24"/>
          <w:szCs w:val="24"/>
        </w:rPr>
      </w:pPr>
    </w:p>
    <w:p w14:paraId="01805495" w14:textId="77777777" w:rsidR="00483BB6" w:rsidRPr="005F6C4A" w:rsidRDefault="00483BB6" w:rsidP="00483BB6">
      <w:pPr>
        <w:pStyle w:val="Prrafodelista"/>
        <w:numPr>
          <w:ilvl w:val="2"/>
          <w:numId w:val="13"/>
        </w:numPr>
        <w:spacing w:line="360" w:lineRule="auto"/>
        <w:jc w:val="both"/>
        <w:rPr>
          <w:rFonts w:ascii="Times New Roman" w:hAnsi="Times New Roman" w:cs="Times New Roman"/>
          <w:b/>
          <w:bCs/>
          <w:sz w:val="24"/>
          <w:szCs w:val="24"/>
        </w:rPr>
      </w:pPr>
      <w:r w:rsidRPr="005F6C4A">
        <w:rPr>
          <w:rFonts w:ascii="Times New Roman" w:hAnsi="Times New Roman" w:cs="Times New Roman"/>
          <w:b/>
          <w:bCs/>
          <w:sz w:val="24"/>
          <w:szCs w:val="24"/>
        </w:rPr>
        <w:t xml:space="preserve"> El cliente mismo</w:t>
      </w:r>
      <w:r w:rsidRPr="005F6C4A">
        <w:rPr>
          <w:rFonts w:ascii="Times New Roman" w:hAnsi="Times New Roman" w:cs="Times New Roman"/>
          <w:sz w:val="24"/>
          <w:szCs w:val="24"/>
        </w:rPr>
        <w:t xml:space="preserve">: </w:t>
      </w:r>
      <w:r>
        <w:rPr>
          <w:rFonts w:ascii="Times New Roman" w:hAnsi="Times New Roman" w:cs="Times New Roman"/>
          <w:sz w:val="24"/>
          <w:szCs w:val="24"/>
        </w:rPr>
        <w:t>Es</w:t>
      </w:r>
      <w:r w:rsidRPr="005F6C4A">
        <w:rPr>
          <w:rFonts w:ascii="Times New Roman" w:hAnsi="Times New Roman" w:cs="Times New Roman"/>
          <w:sz w:val="24"/>
          <w:szCs w:val="24"/>
        </w:rPr>
        <w:t xml:space="preserve"> el grupo que compra el producto. De la empresa. La organización guía sus esfuerzos para satisfacer y satisfacer las necesidades de estos clientes. Su compra puede ser Por lo general, esporádico o inicial. Proveedores: venden productos y servicios a la empresa para Produce y desarrolla sus actividades comerciales. La relación entre Las empresas y los proveedores deben ser saludables y amigables.</w:t>
      </w:r>
    </w:p>
    <w:p w14:paraId="33397700" w14:textId="77777777" w:rsidR="00483BB6" w:rsidRPr="005F6C4A" w:rsidRDefault="00483BB6" w:rsidP="00483BB6">
      <w:pPr>
        <w:pStyle w:val="Prrafodelista"/>
        <w:numPr>
          <w:ilvl w:val="2"/>
          <w:numId w:val="13"/>
        </w:numPr>
        <w:spacing w:line="360" w:lineRule="auto"/>
        <w:jc w:val="both"/>
        <w:rPr>
          <w:rFonts w:ascii="Times New Roman" w:hAnsi="Times New Roman" w:cs="Times New Roman"/>
          <w:b/>
          <w:bCs/>
          <w:sz w:val="24"/>
          <w:szCs w:val="24"/>
        </w:rPr>
      </w:pPr>
      <w:r w:rsidRPr="005F6C4A">
        <w:rPr>
          <w:rFonts w:ascii="Times New Roman" w:hAnsi="Times New Roman" w:cs="Times New Roman"/>
          <w:sz w:val="24"/>
          <w:szCs w:val="24"/>
        </w:rPr>
        <w:lastRenderedPageBreak/>
        <w:t xml:space="preserve"> </w:t>
      </w:r>
      <w:r w:rsidRPr="005F6C4A">
        <w:rPr>
          <w:rFonts w:ascii="Times New Roman" w:hAnsi="Times New Roman" w:cs="Times New Roman"/>
          <w:b/>
          <w:bCs/>
          <w:sz w:val="24"/>
          <w:szCs w:val="24"/>
        </w:rPr>
        <w:t>Entorno social:</w:t>
      </w:r>
      <w:r w:rsidRPr="005F6C4A">
        <w:rPr>
          <w:rFonts w:ascii="Times New Roman" w:hAnsi="Times New Roman" w:cs="Times New Roman"/>
          <w:sz w:val="24"/>
          <w:szCs w:val="24"/>
        </w:rPr>
        <w:t xml:space="preserve"> </w:t>
      </w:r>
      <w:r>
        <w:rPr>
          <w:rFonts w:ascii="Times New Roman" w:hAnsi="Times New Roman" w:cs="Times New Roman"/>
          <w:sz w:val="24"/>
          <w:szCs w:val="24"/>
        </w:rPr>
        <w:t>E</w:t>
      </w:r>
      <w:r w:rsidRPr="005F6C4A">
        <w:rPr>
          <w:rFonts w:ascii="Times New Roman" w:hAnsi="Times New Roman" w:cs="Times New Roman"/>
          <w:sz w:val="24"/>
          <w:szCs w:val="24"/>
        </w:rPr>
        <w:t xml:space="preserve">stá formado por la sociedad en general, las empresas, los medios y las organizaciones circundantes. </w:t>
      </w:r>
    </w:p>
    <w:p w14:paraId="3E970E8C" w14:textId="77777777" w:rsidR="00483BB6" w:rsidRPr="00245A0F" w:rsidRDefault="00483BB6" w:rsidP="00483BB6">
      <w:pPr>
        <w:pStyle w:val="Prrafodelista"/>
        <w:numPr>
          <w:ilvl w:val="2"/>
          <w:numId w:val="13"/>
        </w:numPr>
        <w:spacing w:line="360" w:lineRule="auto"/>
        <w:jc w:val="both"/>
        <w:rPr>
          <w:rFonts w:ascii="Times New Roman" w:hAnsi="Times New Roman" w:cs="Times New Roman"/>
          <w:b/>
          <w:bCs/>
          <w:sz w:val="24"/>
          <w:szCs w:val="24"/>
        </w:rPr>
      </w:pPr>
      <w:r w:rsidRPr="005F6C4A">
        <w:rPr>
          <w:rFonts w:ascii="Times New Roman" w:hAnsi="Times New Roman" w:cs="Times New Roman"/>
          <w:b/>
          <w:bCs/>
          <w:sz w:val="24"/>
          <w:szCs w:val="24"/>
        </w:rPr>
        <w:t>Ir en público</w:t>
      </w:r>
      <w:r>
        <w:rPr>
          <w:rFonts w:ascii="Times New Roman" w:hAnsi="Times New Roman" w:cs="Times New Roman"/>
          <w:sz w:val="24"/>
          <w:szCs w:val="24"/>
        </w:rPr>
        <w:t>:</w:t>
      </w:r>
      <w:r w:rsidRPr="005F6C4A">
        <w:rPr>
          <w:rFonts w:ascii="Times New Roman" w:hAnsi="Times New Roman" w:cs="Times New Roman"/>
          <w:sz w:val="24"/>
          <w:szCs w:val="24"/>
        </w:rPr>
        <w:t xml:space="preserve"> La compañía trabajará con cada grupo para desarrollar políticas. Lo que crees que es la comunicación más efectiva.</w:t>
      </w:r>
    </w:p>
    <w:p w14:paraId="4415E424" w14:textId="77777777" w:rsidR="00483BB6" w:rsidRDefault="00483BB6" w:rsidP="00483BB6">
      <w:pPr>
        <w:pStyle w:val="Prrafodelista"/>
        <w:spacing w:line="360" w:lineRule="auto"/>
        <w:ind w:left="1776"/>
        <w:jc w:val="both"/>
        <w:rPr>
          <w:rFonts w:ascii="Times New Roman" w:hAnsi="Times New Roman" w:cs="Times New Roman"/>
          <w:b/>
          <w:bCs/>
          <w:sz w:val="24"/>
          <w:szCs w:val="24"/>
        </w:rPr>
      </w:pPr>
    </w:p>
    <w:p w14:paraId="16DE21FB" w14:textId="77777777" w:rsidR="00483BB6" w:rsidRPr="00D94843" w:rsidRDefault="00483BB6" w:rsidP="00483BB6">
      <w:pPr>
        <w:spacing w:line="360" w:lineRule="auto"/>
        <w:ind w:left="708"/>
        <w:jc w:val="both"/>
        <w:rPr>
          <w:rFonts w:ascii="Times New Roman" w:hAnsi="Times New Roman" w:cs="Times New Roman"/>
          <w:bCs/>
          <w:sz w:val="24"/>
          <w:szCs w:val="24"/>
        </w:rPr>
      </w:pPr>
      <w:r w:rsidRPr="0036570B">
        <w:rPr>
          <w:rFonts w:ascii="Times New Roman" w:hAnsi="Times New Roman" w:cs="Times New Roman"/>
          <w:b/>
          <w:bCs/>
          <w:sz w:val="24"/>
          <w:szCs w:val="24"/>
        </w:rPr>
        <w:t>CRM:</w:t>
      </w:r>
      <w:r w:rsidRPr="009F2F73">
        <w:t xml:space="preserve"> </w:t>
      </w:r>
      <w:r>
        <w:t xml:space="preserve"> </w:t>
      </w:r>
      <w:r w:rsidRPr="009F2F73">
        <w:rPr>
          <w:rFonts w:ascii="Times New Roman" w:hAnsi="Times New Roman" w:cs="Times New Roman"/>
          <w:bCs/>
          <w:sz w:val="24"/>
          <w:szCs w:val="24"/>
        </w:rPr>
        <w:t>La definición de CRM (en inglés Customer Relationship Management, o Gestión de las relaciones con clientes)</w:t>
      </w:r>
      <w:r>
        <w:rPr>
          <w:rFonts w:ascii="Times New Roman" w:hAnsi="Times New Roman" w:cs="Times New Roman"/>
          <w:bCs/>
          <w:sz w:val="24"/>
          <w:szCs w:val="24"/>
        </w:rPr>
        <w:t xml:space="preserve"> y basados en </w:t>
      </w:r>
      <w:r w:rsidRPr="00D94843">
        <w:rPr>
          <w:rFonts w:ascii="Times New Roman" w:hAnsi="Times New Roman" w:cs="Times New Roman"/>
          <w:b/>
          <w:bCs/>
          <w:i/>
          <w:sz w:val="24"/>
          <w:szCs w:val="24"/>
        </w:rPr>
        <w:t>¿Qué es un CRM? , recuperado de:</w:t>
      </w:r>
      <w:r w:rsidRPr="00D94843">
        <w:rPr>
          <w:b/>
          <w:i/>
        </w:rPr>
        <w:t xml:space="preserve"> </w:t>
      </w:r>
      <w:hyperlink r:id="rId23" w:history="1">
        <w:r w:rsidRPr="00D94843">
          <w:rPr>
            <w:rStyle w:val="Hipervnculo"/>
            <w:rFonts w:ascii="Times New Roman" w:hAnsi="Times New Roman" w:cs="Times New Roman"/>
            <w:b/>
            <w:bCs/>
            <w:i/>
            <w:color w:val="000000" w:themeColor="text1"/>
            <w:sz w:val="24"/>
            <w:szCs w:val="24"/>
          </w:rPr>
          <w:t>https://www.elegircrm.com/crm/que-es-un-crm</w:t>
        </w:r>
      </w:hyperlink>
      <w:r>
        <w:rPr>
          <w:rFonts w:ascii="Times New Roman" w:hAnsi="Times New Roman" w:cs="Times New Roman"/>
          <w:bCs/>
          <w:sz w:val="24"/>
          <w:szCs w:val="24"/>
        </w:rPr>
        <w:t xml:space="preserve"> donde define CRM como</w:t>
      </w:r>
      <w:r w:rsidRPr="009F2F73">
        <w:rPr>
          <w:rFonts w:ascii="Times New Roman" w:hAnsi="Times New Roman" w:cs="Times New Roman"/>
          <w:bCs/>
          <w:sz w:val="24"/>
          <w:szCs w:val="24"/>
        </w:rPr>
        <w:t xml:space="preserve"> </w:t>
      </w:r>
      <w:r>
        <w:rPr>
          <w:rFonts w:ascii="Times New Roman" w:hAnsi="Times New Roman" w:cs="Times New Roman"/>
          <w:bCs/>
          <w:sz w:val="24"/>
          <w:szCs w:val="24"/>
        </w:rPr>
        <w:t>“</w:t>
      </w:r>
      <w:r w:rsidRPr="007E551C">
        <w:rPr>
          <w:rFonts w:ascii="Times New Roman" w:hAnsi="Times New Roman" w:cs="Times New Roman"/>
          <w:bCs/>
          <w:i/>
          <w:sz w:val="24"/>
          <w:szCs w:val="24"/>
        </w:rPr>
        <w:t>una aplicación que permite centralizar en una única Base de Datos todas las interacciones entre una empresa y sus clientes.</w:t>
      </w:r>
      <w:r w:rsidRPr="007E551C">
        <w:rPr>
          <w:i/>
        </w:rPr>
        <w:t xml:space="preserve"> </w:t>
      </w:r>
      <w:r w:rsidRPr="007E551C">
        <w:rPr>
          <w:rFonts w:ascii="Times New Roman" w:hAnsi="Times New Roman" w:cs="Times New Roman"/>
          <w:bCs/>
          <w:i/>
          <w:sz w:val="24"/>
          <w:szCs w:val="24"/>
        </w:rPr>
        <w:t>El software CRM, por definición, permite compartir y maximizar el conocimiento de un cliente dado y de esta forma entender sus necesidades y anticiparse a ellas. Por definición, el CRM recopila toda la información de las gestiones comerciales manteniendo un histórico detallado</w:t>
      </w:r>
      <w:r w:rsidRPr="007E551C">
        <w:rPr>
          <w:rFonts w:ascii="Times New Roman" w:hAnsi="Times New Roman" w:cs="Times New Roman"/>
          <w:bCs/>
          <w:sz w:val="24"/>
          <w:szCs w:val="24"/>
        </w:rPr>
        <w:t>.” De lo cual podemos resumir y definir CRM como una solución que permite dirigir y gestionar de forma más sencilla las campañas de captación de clientes y de fidelización. Gracias al CRM se puede controlar el conjunto de acciones realizadas sobre los clientes o clientes potenciales, y gestionar las acciones comerciales</w:t>
      </w:r>
      <w:r>
        <w:rPr>
          <w:rFonts w:ascii="Times New Roman" w:hAnsi="Times New Roman" w:cs="Times New Roman"/>
          <w:bCs/>
          <w:sz w:val="24"/>
          <w:szCs w:val="24"/>
        </w:rPr>
        <w:t xml:space="preserve">. Lo anterior apoyado de </w:t>
      </w:r>
      <w:r>
        <w:rPr>
          <w:rFonts w:ascii="Times New Roman" w:hAnsi="Times New Roman" w:cs="Times New Roman"/>
          <w:bCs/>
          <w:i/>
          <w:sz w:val="24"/>
          <w:szCs w:val="24"/>
        </w:rPr>
        <w:t xml:space="preserve">“¿Qué es un CRM?” </w:t>
      </w:r>
      <w:r>
        <w:rPr>
          <w:rFonts w:ascii="Times New Roman" w:hAnsi="Times New Roman" w:cs="Times New Roman"/>
          <w:bCs/>
          <w:sz w:val="24"/>
          <w:szCs w:val="24"/>
        </w:rPr>
        <w:t xml:space="preserve">tomado de </w:t>
      </w:r>
      <w:hyperlink r:id="rId24" w:history="1">
        <w:r w:rsidRPr="007E551C">
          <w:rPr>
            <w:rStyle w:val="Hipervnculo"/>
            <w:rFonts w:ascii="Times New Roman" w:hAnsi="Times New Roman" w:cs="Times New Roman"/>
            <w:bCs/>
            <w:color w:val="000000" w:themeColor="text1"/>
            <w:sz w:val="24"/>
            <w:szCs w:val="24"/>
          </w:rPr>
          <w:t>https://www.elegircrm.com/crm/que-es-un-crm</w:t>
        </w:r>
      </w:hyperlink>
      <w:r>
        <w:rPr>
          <w:rFonts w:ascii="Times New Roman" w:hAnsi="Times New Roman" w:cs="Times New Roman"/>
          <w:bCs/>
          <w:color w:val="000000" w:themeColor="text1"/>
          <w:sz w:val="24"/>
          <w:szCs w:val="24"/>
        </w:rPr>
        <w:t xml:space="preserve"> donde mencionan:</w:t>
      </w:r>
    </w:p>
    <w:p w14:paraId="62CA590C" w14:textId="77777777" w:rsidR="00483BB6" w:rsidRPr="007E551C" w:rsidRDefault="00483BB6" w:rsidP="00483BB6">
      <w:pPr>
        <w:pStyle w:val="Prrafodelista"/>
        <w:spacing w:line="360" w:lineRule="auto"/>
        <w:jc w:val="both"/>
        <w:rPr>
          <w:rFonts w:ascii="Times New Roman" w:hAnsi="Times New Roman" w:cs="Times New Roman"/>
          <w:bCs/>
          <w:i/>
          <w:sz w:val="24"/>
          <w:szCs w:val="24"/>
        </w:rPr>
      </w:pPr>
    </w:p>
    <w:p w14:paraId="07C70A6A" w14:textId="77777777" w:rsidR="00483BB6" w:rsidRDefault="00483BB6" w:rsidP="00483BB6">
      <w:pPr>
        <w:pStyle w:val="Prrafodelista"/>
        <w:spacing w:line="360" w:lineRule="auto"/>
        <w:jc w:val="both"/>
        <w:rPr>
          <w:rFonts w:ascii="Times New Roman" w:hAnsi="Times New Roman" w:cs="Times New Roman"/>
          <w:bCs/>
          <w:i/>
          <w:sz w:val="24"/>
          <w:szCs w:val="24"/>
        </w:rPr>
      </w:pPr>
      <w:r>
        <w:rPr>
          <w:rFonts w:ascii="Times New Roman" w:hAnsi="Times New Roman" w:cs="Times New Roman"/>
          <w:bCs/>
          <w:i/>
          <w:sz w:val="24"/>
          <w:szCs w:val="24"/>
        </w:rPr>
        <w:t>“</w:t>
      </w:r>
      <w:r w:rsidRPr="007E551C">
        <w:rPr>
          <w:rFonts w:ascii="Times New Roman" w:hAnsi="Times New Roman" w:cs="Times New Roman"/>
          <w:bCs/>
          <w:i/>
          <w:sz w:val="24"/>
          <w:szCs w:val="24"/>
        </w:rPr>
        <w:t>Las empresas que utilizan soluciones CRM generan más oportunidades de venta, agilizando la gestión, con presupuestos actualizados en tiempo real y procesos de ventas optimizados. Del mismo modo las empresas que utilizan CRM pueden hacer mejores segmentaciones, y disponen de la información para un servicio de atención al cliente y postventa de nivel superior.”</w:t>
      </w:r>
    </w:p>
    <w:p w14:paraId="79E72AF1" w14:textId="77777777" w:rsidR="00483BB6" w:rsidRPr="007E551C" w:rsidRDefault="00483BB6" w:rsidP="00483BB6">
      <w:pPr>
        <w:pStyle w:val="Prrafodelista"/>
        <w:spacing w:line="360" w:lineRule="auto"/>
        <w:jc w:val="both"/>
        <w:rPr>
          <w:rFonts w:ascii="Times New Roman" w:hAnsi="Times New Roman" w:cs="Times New Roman"/>
          <w:bCs/>
          <w:i/>
          <w:sz w:val="24"/>
          <w:szCs w:val="24"/>
        </w:rPr>
      </w:pPr>
    </w:p>
    <w:p w14:paraId="346766B9" w14:textId="77777777" w:rsidR="00483BB6" w:rsidRPr="009F2F73" w:rsidRDefault="00483BB6" w:rsidP="00483BB6">
      <w:pPr>
        <w:pStyle w:val="Prrafodelista"/>
        <w:spacing w:line="360" w:lineRule="auto"/>
        <w:jc w:val="both"/>
        <w:rPr>
          <w:rFonts w:ascii="Times New Roman" w:hAnsi="Times New Roman" w:cs="Times New Roman"/>
          <w:sz w:val="24"/>
          <w:szCs w:val="24"/>
        </w:rPr>
      </w:pPr>
      <w:r w:rsidRPr="009F2F73">
        <w:rPr>
          <w:rFonts w:ascii="Times New Roman" w:hAnsi="Times New Roman" w:cs="Times New Roman"/>
          <w:bCs/>
          <w:sz w:val="24"/>
          <w:szCs w:val="24"/>
        </w:rPr>
        <w:t xml:space="preserve"> </w:t>
      </w:r>
      <w:r w:rsidRPr="009F2F73">
        <w:rPr>
          <w:rFonts w:ascii="Times New Roman" w:hAnsi="Times New Roman" w:cs="Times New Roman"/>
          <w:sz w:val="24"/>
          <w:szCs w:val="24"/>
        </w:rPr>
        <w:t xml:space="preserve">Para la correcta implementación de un CRM es fundamental tener en cuenta los siguientes elementos: </w:t>
      </w:r>
    </w:p>
    <w:p w14:paraId="7DDC94C1"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1243B03E" w14:textId="77777777" w:rsidR="00483BB6" w:rsidRDefault="00483BB6" w:rsidP="00483BB6">
      <w:pPr>
        <w:pStyle w:val="Prrafodelista"/>
        <w:numPr>
          <w:ilvl w:val="1"/>
          <w:numId w:val="13"/>
        </w:numPr>
        <w:spacing w:line="360" w:lineRule="auto"/>
        <w:jc w:val="both"/>
        <w:rPr>
          <w:rFonts w:ascii="Times New Roman" w:hAnsi="Times New Roman" w:cs="Times New Roman"/>
          <w:sz w:val="24"/>
          <w:szCs w:val="24"/>
        </w:rPr>
      </w:pPr>
      <w:r w:rsidRPr="009E6E6D">
        <w:rPr>
          <w:rFonts w:ascii="Times New Roman" w:hAnsi="Times New Roman" w:cs="Times New Roman"/>
          <w:sz w:val="24"/>
          <w:szCs w:val="24"/>
        </w:rPr>
        <w:t>Ampliar la capacidad de proporcionar a los clientes mejores servicios y mejores aplicaciones de Internet.</w:t>
      </w:r>
    </w:p>
    <w:p w14:paraId="49CD0560" w14:textId="77777777" w:rsidR="00483BB6" w:rsidRDefault="00483BB6" w:rsidP="00483BB6">
      <w:pPr>
        <w:pStyle w:val="Prrafodelista"/>
        <w:numPr>
          <w:ilvl w:val="1"/>
          <w:numId w:val="13"/>
        </w:numPr>
        <w:spacing w:line="360" w:lineRule="auto"/>
        <w:jc w:val="both"/>
        <w:rPr>
          <w:rFonts w:ascii="Times New Roman" w:hAnsi="Times New Roman" w:cs="Times New Roman"/>
          <w:sz w:val="24"/>
          <w:szCs w:val="24"/>
        </w:rPr>
      </w:pPr>
      <w:r w:rsidRPr="009E6E6D">
        <w:rPr>
          <w:rFonts w:ascii="Times New Roman" w:hAnsi="Times New Roman" w:cs="Times New Roman"/>
          <w:sz w:val="24"/>
          <w:szCs w:val="24"/>
        </w:rPr>
        <w:lastRenderedPageBreak/>
        <w:t>Atraer o retener clientes nuevos o existentes de la empresa a través de una comunicación personalizada</w:t>
      </w:r>
    </w:p>
    <w:p w14:paraId="59541F52" w14:textId="77777777" w:rsidR="00483BB6" w:rsidRDefault="00483BB6" w:rsidP="00483BB6">
      <w:pPr>
        <w:pStyle w:val="Prrafodelista"/>
        <w:numPr>
          <w:ilvl w:val="1"/>
          <w:numId w:val="13"/>
        </w:numPr>
        <w:spacing w:line="360" w:lineRule="auto"/>
        <w:jc w:val="both"/>
        <w:rPr>
          <w:rFonts w:ascii="Times New Roman" w:hAnsi="Times New Roman" w:cs="Times New Roman"/>
          <w:sz w:val="24"/>
          <w:szCs w:val="24"/>
        </w:rPr>
      </w:pPr>
      <w:r w:rsidRPr="009E6E6D">
        <w:rPr>
          <w:rFonts w:ascii="Times New Roman" w:hAnsi="Times New Roman" w:cs="Times New Roman"/>
          <w:sz w:val="24"/>
          <w:szCs w:val="24"/>
        </w:rPr>
        <w:t>Integrar la relación entre clientes y proveedores de servicios o productos proporcionados.</w:t>
      </w:r>
    </w:p>
    <w:p w14:paraId="0B4278C4" w14:textId="77777777" w:rsidR="00483BB6" w:rsidRDefault="00483BB6" w:rsidP="00483BB6">
      <w:pPr>
        <w:pStyle w:val="Prrafodelista"/>
        <w:spacing w:line="360" w:lineRule="auto"/>
        <w:ind w:left="2496"/>
        <w:jc w:val="both"/>
        <w:rPr>
          <w:rFonts w:ascii="Times New Roman" w:hAnsi="Times New Roman" w:cs="Times New Roman"/>
          <w:sz w:val="24"/>
          <w:szCs w:val="24"/>
        </w:rPr>
      </w:pPr>
    </w:p>
    <w:p w14:paraId="101FA0DE" w14:textId="77777777" w:rsidR="00483BB6" w:rsidRPr="005C7AF7" w:rsidRDefault="00483BB6" w:rsidP="00483BB6">
      <w:pPr>
        <w:spacing w:line="360" w:lineRule="auto"/>
        <w:ind w:left="708"/>
        <w:jc w:val="both"/>
        <w:rPr>
          <w:rFonts w:ascii="Times New Roman" w:hAnsi="Times New Roman" w:cs="Times New Roman"/>
          <w:sz w:val="24"/>
          <w:szCs w:val="24"/>
        </w:rPr>
      </w:pPr>
      <w:r w:rsidRPr="005C7AF7">
        <w:rPr>
          <w:rFonts w:ascii="Times New Roman" w:hAnsi="Times New Roman" w:cs="Times New Roman"/>
          <w:sz w:val="24"/>
          <w:szCs w:val="24"/>
        </w:rPr>
        <w:t>CRM necesita crear una estructura de información que respalde el medio ambiente, porque cada organización que desea proporcionar valor agregado en sus servicios debe aumentar las oportunidades al mejorar la comunicación con los clientes correctos y proporcionar las cotizaciones correctas a través de los canales y recomendaciones correctos. tiempo apropiado</w:t>
      </w:r>
    </w:p>
    <w:p w14:paraId="286B17D4" w14:textId="77777777" w:rsidR="00483BB6" w:rsidRPr="00245A0F" w:rsidRDefault="00483BB6" w:rsidP="00483BB6">
      <w:pPr>
        <w:pStyle w:val="Prrafodelista"/>
        <w:spacing w:line="360" w:lineRule="auto"/>
        <w:rPr>
          <w:rFonts w:ascii="Times New Roman" w:hAnsi="Times New Roman" w:cs="Times New Roman"/>
          <w:b/>
          <w:bCs/>
          <w:sz w:val="24"/>
          <w:szCs w:val="24"/>
        </w:rPr>
      </w:pPr>
    </w:p>
    <w:p w14:paraId="2F7DD5D1" w14:textId="77777777" w:rsidR="00483BB6" w:rsidRPr="0053741C" w:rsidRDefault="00483BB6" w:rsidP="00483BB6">
      <w:pPr>
        <w:pStyle w:val="Prrafodelista"/>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ESTRATEGIA DE COMPETENCIA: </w:t>
      </w:r>
      <w:r w:rsidRPr="00245A0F">
        <w:rPr>
          <w:rFonts w:ascii="Times New Roman" w:hAnsi="Times New Roman" w:cs="Times New Roman"/>
          <w:sz w:val="24"/>
          <w:szCs w:val="24"/>
        </w:rPr>
        <w:t>Corresponde a encontrar una posición competitiva favorable en un departamento industria. La estrategia competitiva trata</w:t>
      </w:r>
      <w:r>
        <w:rPr>
          <w:rFonts w:ascii="Times New Roman" w:hAnsi="Times New Roman" w:cs="Times New Roman"/>
          <w:sz w:val="24"/>
          <w:szCs w:val="24"/>
        </w:rPr>
        <w:t xml:space="preserve"> de encontrar</w:t>
      </w:r>
      <w:r w:rsidRPr="00245A0F">
        <w:rPr>
          <w:rFonts w:ascii="Times New Roman" w:hAnsi="Times New Roman" w:cs="Times New Roman"/>
          <w:sz w:val="24"/>
          <w:szCs w:val="24"/>
        </w:rPr>
        <w:t xml:space="preserve"> </w:t>
      </w:r>
      <w:r>
        <w:rPr>
          <w:rFonts w:ascii="Times New Roman" w:hAnsi="Times New Roman" w:cs="Times New Roman"/>
          <w:sz w:val="24"/>
          <w:szCs w:val="24"/>
        </w:rPr>
        <w:t>e</w:t>
      </w:r>
      <w:r w:rsidRPr="00245A0F">
        <w:rPr>
          <w:rFonts w:ascii="Times New Roman" w:hAnsi="Times New Roman" w:cs="Times New Roman"/>
          <w:sz w:val="24"/>
          <w:szCs w:val="24"/>
        </w:rPr>
        <w:t>stablecer una posición rentable de desarrollo sostenible</w:t>
      </w:r>
      <w:r>
        <w:rPr>
          <w:rFonts w:ascii="Times New Roman" w:hAnsi="Times New Roman" w:cs="Times New Roman"/>
          <w:sz w:val="24"/>
          <w:szCs w:val="24"/>
        </w:rPr>
        <w:t xml:space="preserve"> lo cual permita</w:t>
      </w:r>
      <w:r w:rsidRPr="00245A0F">
        <w:rPr>
          <w:rFonts w:ascii="Times New Roman" w:hAnsi="Times New Roman" w:cs="Times New Roman"/>
          <w:sz w:val="24"/>
          <w:szCs w:val="24"/>
        </w:rPr>
        <w:t xml:space="preserve"> </w:t>
      </w:r>
      <w:r>
        <w:rPr>
          <w:rFonts w:ascii="Times New Roman" w:hAnsi="Times New Roman" w:cs="Times New Roman"/>
          <w:sz w:val="24"/>
          <w:szCs w:val="24"/>
        </w:rPr>
        <w:t>oponerse a las fuerzas de</w:t>
      </w:r>
      <w:r w:rsidRPr="00245A0F">
        <w:rPr>
          <w:rFonts w:ascii="Times New Roman" w:hAnsi="Times New Roman" w:cs="Times New Roman"/>
          <w:sz w:val="24"/>
          <w:szCs w:val="24"/>
        </w:rPr>
        <w:t xml:space="preserve"> la competencia en el sector industrial.</w:t>
      </w:r>
      <w:r>
        <w:rPr>
          <w:rFonts w:ascii="Times New Roman" w:hAnsi="Times New Roman" w:cs="Times New Roman"/>
          <w:sz w:val="24"/>
          <w:szCs w:val="24"/>
        </w:rPr>
        <w:t xml:space="preserve"> Es por esto por lo que, l</w:t>
      </w:r>
      <w:r w:rsidRPr="00F5470B">
        <w:rPr>
          <w:rFonts w:ascii="Times New Roman" w:hAnsi="Times New Roman" w:cs="Times New Roman"/>
          <w:sz w:val="24"/>
          <w:szCs w:val="24"/>
        </w:rPr>
        <w:t xml:space="preserve">a estrategia de competencia está dirigida a la visión global de </w:t>
      </w:r>
      <w:r>
        <w:rPr>
          <w:rFonts w:ascii="Times New Roman" w:hAnsi="Times New Roman" w:cs="Times New Roman"/>
          <w:sz w:val="24"/>
          <w:szCs w:val="24"/>
        </w:rPr>
        <w:t>una</w:t>
      </w:r>
      <w:r w:rsidRPr="00F5470B">
        <w:rPr>
          <w:rFonts w:ascii="Times New Roman" w:hAnsi="Times New Roman" w:cs="Times New Roman"/>
          <w:sz w:val="24"/>
          <w:szCs w:val="24"/>
        </w:rPr>
        <w:t xml:space="preserve"> empresa </w:t>
      </w:r>
      <w:r>
        <w:rPr>
          <w:rFonts w:ascii="Times New Roman" w:hAnsi="Times New Roman" w:cs="Times New Roman"/>
          <w:sz w:val="24"/>
          <w:szCs w:val="24"/>
        </w:rPr>
        <w:t>lo</w:t>
      </w:r>
      <w:r w:rsidRPr="00F5470B">
        <w:rPr>
          <w:rFonts w:ascii="Times New Roman" w:hAnsi="Times New Roman" w:cs="Times New Roman"/>
          <w:sz w:val="24"/>
          <w:szCs w:val="24"/>
        </w:rPr>
        <w:t xml:space="preserve"> permite un posicionamiento general de las necesidades de cada empresa para dar una dirección a largo plazo. Del mismo modo, también puede establecer un método que se adapte mejor a los recursos disponibles. En otras palabras, </w:t>
      </w:r>
      <w:r>
        <w:rPr>
          <w:rFonts w:ascii="Times New Roman" w:hAnsi="Times New Roman" w:cs="Times New Roman"/>
          <w:sz w:val="24"/>
          <w:szCs w:val="24"/>
        </w:rPr>
        <w:t>consiste en la adaptación de</w:t>
      </w:r>
      <w:r w:rsidRPr="00F5470B">
        <w:rPr>
          <w:rFonts w:ascii="Times New Roman" w:hAnsi="Times New Roman" w:cs="Times New Roman"/>
          <w:sz w:val="24"/>
          <w:szCs w:val="24"/>
        </w:rPr>
        <w:t xml:space="preserve"> los factores internos y externos para lograr la mejor posición competitiva.</w:t>
      </w:r>
      <w:r>
        <w:rPr>
          <w:rFonts w:ascii="Times New Roman" w:hAnsi="Times New Roman" w:cs="Times New Roman"/>
          <w:sz w:val="24"/>
          <w:szCs w:val="24"/>
        </w:rPr>
        <w:t xml:space="preserve"> Basado en lo anterior,</w:t>
      </w:r>
      <w:r w:rsidRPr="00D3561C">
        <w:t xml:space="preserve"> </w:t>
      </w:r>
      <w:r>
        <w:rPr>
          <w:rFonts w:ascii="Times New Roman" w:hAnsi="Times New Roman" w:cs="Times New Roman"/>
          <w:sz w:val="24"/>
          <w:szCs w:val="24"/>
        </w:rPr>
        <w:t>l</w:t>
      </w:r>
      <w:r w:rsidRPr="00D3561C">
        <w:rPr>
          <w:rFonts w:ascii="Times New Roman" w:hAnsi="Times New Roman" w:cs="Times New Roman"/>
          <w:sz w:val="24"/>
          <w:szCs w:val="24"/>
        </w:rPr>
        <w:t xml:space="preserve">a estrategia elegida por la empresa es </w:t>
      </w:r>
      <w:r>
        <w:rPr>
          <w:rFonts w:ascii="Times New Roman" w:hAnsi="Times New Roman" w:cs="Times New Roman"/>
          <w:sz w:val="24"/>
          <w:szCs w:val="24"/>
        </w:rPr>
        <w:t>corresponde a aquellas a</w:t>
      </w:r>
      <w:r w:rsidRPr="00D3561C">
        <w:rPr>
          <w:rFonts w:ascii="Times New Roman" w:hAnsi="Times New Roman" w:cs="Times New Roman"/>
          <w:sz w:val="24"/>
          <w:szCs w:val="24"/>
        </w:rPr>
        <w:t xml:space="preserve">ctividades de valor agregado; por lo tanto, </w:t>
      </w:r>
      <w:r>
        <w:rPr>
          <w:rFonts w:ascii="Times New Roman" w:hAnsi="Times New Roman" w:cs="Times New Roman"/>
          <w:sz w:val="24"/>
          <w:szCs w:val="24"/>
        </w:rPr>
        <w:t>l</w:t>
      </w:r>
      <w:r w:rsidRPr="00D3561C">
        <w:rPr>
          <w:rFonts w:ascii="Times New Roman" w:hAnsi="Times New Roman" w:cs="Times New Roman"/>
          <w:sz w:val="24"/>
          <w:szCs w:val="24"/>
        </w:rPr>
        <w:t>a idea básica es encontrar una estrategia</w:t>
      </w:r>
      <w:r>
        <w:rPr>
          <w:rFonts w:ascii="Times New Roman" w:hAnsi="Times New Roman" w:cs="Times New Roman"/>
          <w:sz w:val="24"/>
          <w:szCs w:val="24"/>
        </w:rPr>
        <w:t>, la cual permita p</w:t>
      </w:r>
      <w:r w:rsidRPr="00D3561C">
        <w:rPr>
          <w:rFonts w:ascii="Times New Roman" w:hAnsi="Times New Roman" w:cs="Times New Roman"/>
          <w:sz w:val="24"/>
          <w:szCs w:val="24"/>
        </w:rPr>
        <w:t>romover el mantenimiento de la ventaja competitiva e incluso promover su desarrollo.</w:t>
      </w:r>
      <w:r w:rsidRPr="00B72F1D">
        <w:t xml:space="preserve"> </w:t>
      </w:r>
      <w:r w:rsidRPr="00B72F1D">
        <w:rPr>
          <w:rFonts w:ascii="Times New Roman" w:hAnsi="Times New Roman" w:cs="Times New Roman"/>
          <w:sz w:val="24"/>
          <w:szCs w:val="24"/>
        </w:rPr>
        <w:t>Una estrategia es un conjunto de objetivos que definen la visión de una compañía, así como las formas como se logra, desde un campo más amplio,</w:t>
      </w:r>
      <w:r>
        <w:rPr>
          <w:rFonts w:ascii="Times New Roman" w:hAnsi="Times New Roman" w:cs="Times New Roman"/>
          <w:sz w:val="24"/>
          <w:szCs w:val="24"/>
        </w:rPr>
        <w:t xml:space="preserve"> una estrategia </w:t>
      </w:r>
      <w:r w:rsidRPr="00B72F1D">
        <w:rPr>
          <w:rFonts w:ascii="Times New Roman" w:hAnsi="Times New Roman" w:cs="Times New Roman"/>
          <w:sz w:val="24"/>
          <w:szCs w:val="24"/>
        </w:rPr>
        <w:t xml:space="preserve">busca conseguir resultados económicos suficientes. Es por ello por lo que es fundamental tener en cuenta que una adecuada estrategia debe estar compuesta por algunos elementos importantes </w:t>
      </w:r>
      <w:r>
        <w:rPr>
          <w:rFonts w:ascii="Times New Roman" w:hAnsi="Times New Roman" w:cs="Times New Roman"/>
          <w:sz w:val="24"/>
          <w:szCs w:val="24"/>
        </w:rPr>
        <w:t xml:space="preserve">basados en </w:t>
      </w:r>
      <w:r w:rsidRPr="00D94843">
        <w:rPr>
          <w:rFonts w:ascii="Times New Roman" w:hAnsi="Times New Roman" w:cs="Times New Roman"/>
          <w:b/>
          <w:i/>
          <w:sz w:val="24"/>
          <w:szCs w:val="24"/>
        </w:rPr>
        <w:t>FLEISMAN D. (2002)</w:t>
      </w:r>
      <w:r>
        <w:rPr>
          <w:rFonts w:ascii="Times New Roman" w:hAnsi="Times New Roman" w:cs="Times New Roman"/>
          <w:sz w:val="24"/>
          <w:szCs w:val="24"/>
        </w:rPr>
        <w:t xml:space="preserve"> en los que menciona:</w:t>
      </w:r>
    </w:p>
    <w:p w14:paraId="09807671" w14:textId="77777777" w:rsidR="00483BB6" w:rsidRPr="002358F7" w:rsidRDefault="00483BB6" w:rsidP="00483BB6">
      <w:pPr>
        <w:pStyle w:val="Prrafodelista"/>
        <w:spacing w:line="360" w:lineRule="auto"/>
        <w:jc w:val="both"/>
        <w:rPr>
          <w:rFonts w:ascii="Times New Roman" w:hAnsi="Times New Roman" w:cs="Times New Roman"/>
          <w:bCs/>
          <w:sz w:val="24"/>
          <w:szCs w:val="24"/>
        </w:rPr>
      </w:pPr>
      <w:r w:rsidRPr="002358F7">
        <w:rPr>
          <w:rFonts w:ascii="Times New Roman" w:hAnsi="Times New Roman" w:cs="Times New Roman"/>
          <w:bCs/>
          <w:sz w:val="24"/>
          <w:szCs w:val="24"/>
        </w:rPr>
        <w:t>“</w:t>
      </w:r>
    </w:p>
    <w:p w14:paraId="204C736B" w14:textId="77777777" w:rsidR="00483BB6" w:rsidRPr="00D94843" w:rsidRDefault="00483BB6" w:rsidP="00483BB6">
      <w:pPr>
        <w:pStyle w:val="Prrafodelista"/>
        <w:numPr>
          <w:ilvl w:val="1"/>
          <w:numId w:val="13"/>
        </w:numPr>
        <w:spacing w:line="360" w:lineRule="auto"/>
        <w:jc w:val="both"/>
        <w:rPr>
          <w:rFonts w:ascii="Times New Roman" w:hAnsi="Times New Roman" w:cs="Times New Roman"/>
          <w:b/>
          <w:bCs/>
          <w:i/>
          <w:sz w:val="24"/>
          <w:szCs w:val="24"/>
        </w:rPr>
      </w:pPr>
      <w:r w:rsidRPr="00D94843">
        <w:rPr>
          <w:rFonts w:ascii="Times New Roman" w:hAnsi="Times New Roman" w:cs="Times New Roman"/>
          <w:b/>
          <w:bCs/>
          <w:i/>
          <w:sz w:val="24"/>
          <w:szCs w:val="24"/>
        </w:rPr>
        <w:lastRenderedPageBreak/>
        <w:t xml:space="preserve">Área de actividad: </w:t>
      </w:r>
      <w:r w:rsidRPr="00D94843">
        <w:rPr>
          <w:rFonts w:ascii="Times New Roman" w:hAnsi="Times New Roman" w:cs="Times New Roman"/>
          <w:i/>
          <w:sz w:val="24"/>
          <w:szCs w:val="24"/>
        </w:rPr>
        <w:t>Un grupo de productos y mercados que constituyen las actividades económicas de la empresa.</w:t>
      </w:r>
      <w:r w:rsidRPr="00D94843">
        <w:rPr>
          <w:rFonts w:ascii="Times New Roman" w:hAnsi="Times New Roman" w:cs="Times New Roman"/>
          <w:b/>
          <w:bCs/>
          <w:i/>
          <w:sz w:val="24"/>
          <w:szCs w:val="24"/>
        </w:rPr>
        <w:t xml:space="preserve"> </w:t>
      </w:r>
    </w:p>
    <w:p w14:paraId="2FF48359" w14:textId="77777777" w:rsidR="00483BB6" w:rsidRPr="00D94843" w:rsidRDefault="00483BB6" w:rsidP="00483BB6">
      <w:pPr>
        <w:pStyle w:val="Prrafodelista"/>
        <w:numPr>
          <w:ilvl w:val="1"/>
          <w:numId w:val="13"/>
        </w:numPr>
        <w:spacing w:line="360" w:lineRule="auto"/>
        <w:jc w:val="both"/>
        <w:rPr>
          <w:rFonts w:ascii="Times New Roman" w:hAnsi="Times New Roman" w:cs="Times New Roman"/>
          <w:b/>
          <w:bCs/>
          <w:i/>
          <w:sz w:val="24"/>
          <w:szCs w:val="24"/>
        </w:rPr>
      </w:pPr>
      <w:r w:rsidRPr="00D94843">
        <w:rPr>
          <w:rFonts w:ascii="Times New Roman" w:hAnsi="Times New Roman" w:cs="Times New Roman"/>
          <w:b/>
          <w:bCs/>
          <w:i/>
          <w:sz w:val="24"/>
          <w:szCs w:val="24"/>
        </w:rPr>
        <w:t xml:space="preserve">Vector de crecimiento: </w:t>
      </w:r>
      <w:r w:rsidRPr="00D94843">
        <w:rPr>
          <w:rFonts w:ascii="Times New Roman" w:hAnsi="Times New Roman" w:cs="Times New Roman"/>
          <w:i/>
          <w:sz w:val="24"/>
          <w:szCs w:val="24"/>
        </w:rPr>
        <w:t>Una colección de posibles combinaciones entre productos y mercados existentes o nuevos que una empresa puede desarrollar en función de</w:t>
      </w:r>
      <w:r w:rsidRPr="00D94843">
        <w:rPr>
          <w:rFonts w:ascii="Times New Roman" w:hAnsi="Times New Roman" w:cs="Times New Roman"/>
          <w:b/>
          <w:bCs/>
          <w:i/>
          <w:sz w:val="24"/>
          <w:szCs w:val="24"/>
        </w:rPr>
        <w:t xml:space="preserve"> </w:t>
      </w:r>
      <w:r w:rsidRPr="00D94843">
        <w:rPr>
          <w:rFonts w:ascii="Times New Roman" w:hAnsi="Times New Roman" w:cs="Times New Roman"/>
          <w:bCs/>
          <w:i/>
          <w:sz w:val="24"/>
          <w:szCs w:val="24"/>
        </w:rPr>
        <w:t>las ventas</w:t>
      </w:r>
    </w:p>
    <w:p w14:paraId="525FBF01" w14:textId="77777777" w:rsidR="00483BB6" w:rsidRPr="00D94843" w:rsidRDefault="00483BB6" w:rsidP="00483BB6">
      <w:pPr>
        <w:pStyle w:val="Prrafodelista"/>
        <w:numPr>
          <w:ilvl w:val="1"/>
          <w:numId w:val="13"/>
        </w:numPr>
        <w:spacing w:line="360" w:lineRule="auto"/>
        <w:jc w:val="both"/>
        <w:rPr>
          <w:rFonts w:ascii="Times New Roman" w:hAnsi="Times New Roman" w:cs="Times New Roman"/>
          <w:b/>
          <w:bCs/>
          <w:i/>
          <w:sz w:val="24"/>
          <w:szCs w:val="24"/>
        </w:rPr>
      </w:pPr>
      <w:r w:rsidRPr="00D94843">
        <w:rPr>
          <w:rFonts w:ascii="Times New Roman" w:hAnsi="Times New Roman" w:cs="Times New Roman"/>
          <w:b/>
          <w:bCs/>
          <w:i/>
          <w:sz w:val="24"/>
          <w:szCs w:val="24"/>
        </w:rPr>
        <w:t xml:space="preserve">Ventaja competitiva: </w:t>
      </w:r>
      <w:r w:rsidRPr="00D94843">
        <w:rPr>
          <w:rFonts w:ascii="Times New Roman" w:hAnsi="Times New Roman" w:cs="Times New Roman"/>
          <w:i/>
          <w:sz w:val="24"/>
          <w:szCs w:val="24"/>
        </w:rPr>
        <w:t>Las características distintivas de la compañía en la competencia pueden reducir costos o diferenciar mejor sus productos</w:t>
      </w:r>
      <w:r w:rsidRPr="00D94843">
        <w:rPr>
          <w:rFonts w:ascii="Times New Roman" w:hAnsi="Times New Roman" w:cs="Times New Roman"/>
          <w:b/>
          <w:bCs/>
          <w:i/>
          <w:sz w:val="24"/>
          <w:szCs w:val="24"/>
        </w:rPr>
        <w:t xml:space="preserve"> </w:t>
      </w:r>
    </w:p>
    <w:p w14:paraId="3E2F62C1" w14:textId="77777777" w:rsidR="00483BB6" w:rsidRPr="00D94843" w:rsidRDefault="00483BB6" w:rsidP="00483BB6">
      <w:pPr>
        <w:pStyle w:val="Prrafodelista"/>
        <w:numPr>
          <w:ilvl w:val="1"/>
          <w:numId w:val="13"/>
        </w:numPr>
        <w:spacing w:line="360" w:lineRule="auto"/>
        <w:jc w:val="both"/>
        <w:rPr>
          <w:rFonts w:ascii="Times New Roman" w:hAnsi="Times New Roman" w:cs="Times New Roman"/>
          <w:i/>
          <w:sz w:val="24"/>
          <w:szCs w:val="24"/>
        </w:rPr>
      </w:pPr>
      <w:r w:rsidRPr="00D94843">
        <w:rPr>
          <w:rFonts w:ascii="Times New Roman" w:hAnsi="Times New Roman" w:cs="Times New Roman"/>
          <w:b/>
          <w:bCs/>
          <w:i/>
          <w:sz w:val="24"/>
          <w:szCs w:val="24"/>
        </w:rPr>
        <w:t xml:space="preserve">Sinergia: </w:t>
      </w:r>
      <w:r w:rsidRPr="00D94843">
        <w:rPr>
          <w:rFonts w:ascii="Times New Roman" w:hAnsi="Times New Roman" w:cs="Times New Roman"/>
          <w:i/>
          <w:sz w:val="24"/>
          <w:szCs w:val="24"/>
        </w:rPr>
        <w:t>Combinando elementos, estrategias o elementos estratégicos con acciones que ya están en la empresa para producir un resultado amplio de los beneficios sostenibles de la organización.”</w:t>
      </w:r>
    </w:p>
    <w:p w14:paraId="3AEC5457" w14:textId="77777777" w:rsidR="00483BB6" w:rsidRPr="00245A0F" w:rsidRDefault="00483BB6" w:rsidP="00483BB6">
      <w:pPr>
        <w:pStyle w:val="Prrafodelista"/>
        <w:spacing w:line="360" w:lineRule="auto"/>
        <w:rPr>
          <w:rFonts w:ascii="Times New Roman" w:hAnsi="Times New Roman" w:cs="Times New Roman"/>
          <w:b/>
          <w:bCs/>
          <w:sz w:val="24"/>
          <w:szCs w:val="24"/>
        </w:rPr>
      </w:pPr>
    </w:p>
    <w:p w14:paraId="176C595C" w14:textId="77777777" w:rsidR="00483BB6" w:rsidRDefault="00483BB6" w:rsidP="00483BB6">
      <w:pPr>
        <w:pStyle w:val="Prrafodelista"/>
        <w:spacing w:line="360" w:lineRule="auto"/>
        <w:jc w:val="both"/>
        <w:rPr>
          <w:rFonts w:ascii="Times New Roman" w:hAnsi="Times New Roman" w:cs="Times New Roman"/>
          <w:bCs/>
          <w:sz w:val="24"/>
          <w:szCs w:val="24"/>
        </w:rPr>
      </w:pPr>
      <w:r w:rsidRPr="00DC79E1">
        <w:rPr>
          <w:rFonts w:ascii="Times New Roman" w:hAnsi="Times New Roman" w:cs="Times New Roman"/>
          <w:b/>
          <w:bCs/>
          <w:sz w:val="24"/>
          <w:szCs w:val="24"/>
        </w:rPr>
        <w:t xml:space="preserve">FIDELIZACION: </w:t>
      </w:r>
      <w:r>
        <w:rPr>
          <w:rFonts w:ascii="Times New Roman" w:hAnsi="Times New Roman" w:cs="Times New Roman"/>
          <w:bCs/>
          <w:sz w:val="24"/>
          <w:szCs w:val="24"/>
        </w:rPr>
        <w:t xml:space="preserve">Para definir el termino fidelización es importante remitirse a lo mencionado por Barahona Y, Moreno Y (2020) quienes definen el termino fidelización como </w:t>
      </w:r>
    </w:p>
    <w:p w14:paraId="32ACEA66" w14:textId="77777777" w:rsidR="00483BB6" w:rsidRDefault="00483BB6" w:rsidP="00483BB6">
      <w:pPr>
        <w:pStyle w:val="Prrafodelista"/>
        <w:spacing w:line="360" w:lineRule="auto"/>
        <w:jc w:val="both"/>
        <w:rPr>
          <w:rFonts w:ascii="Times New Roman" w:hAnsi="Times New Roman" w:cs="Times New Roman"/>
          <w:sz w:val="24"/>
          <w:szCs w:val="24"/>
        </w:rPr>
      </w:pPr>
      <w:r>
        <w:rPr>
          <w:rFonts w:ascii="Times New Roman" w:hAnsi="Times New Roman" w:cs="Times New Roman"/>
          <w:bCs/>
          <w:sz w:val="24"/>
          <w:szCs w:val="24"/>
        </w:rPr>
        <w:t>“</w:t>
      </w:r>
      <w:r w:rsidRPr="00440F81">
        <w:rPr>
          <w:rFonts w:ascii="Times New Roman" w:hAnsi="Times New Roman" w:cs="Times New Roman"/>
          <w:i/>
          <w:sz w:val="24"/>
          <w:szCs w:val="24"/>
        </w:rPr>
        <w:t>Consiste en establecer una relación a largo plazo entre la empresa y el cliente para garantizar que el dicho vinculo continúe después de que se complete la compra. Es por lo anterior, que, para fidelizar al cliente, se debe tener una comprensión profunda del mismo y para esto, es crucial preguntar y tener conocimientos de sus preferencias y necesidades para procesar esta información, y luego proporcionar a los clientes una gama de productos que se adapten a sus necesidades.</w:t>
      </w:r>
      <w:r w:rsidRPr="00440F81">
        <w:rPr>
          <w:i/>
        </w:rPr>
        <w:t xml:space="preserve"> </w:t>
      </w:r>
      <w:r w:rsidRPr="00440F81">
        <w:rPr>
          <w:rFonts w:ascii="Times New Roman" w:hAnsi="Times New Roman" w:cs="Times New Roman"/>
          <w:i/>
          <w:sz w:val="24"/>
          <w:szCs w:val="24"/>
        </w:rPr>
        <w:t>Durante mucho tiempo, la fidelidad del cliente es el objetivo que toda empresa debe perseguir y de igual manera debe implementar. No importa cuál sea la actividad que la compañía realice, a qué departamento interno o del mercado pertenezca, así que este tipo herramientas son aplicables a cualquier tipo de empresa sin importar el área comercial en el que se encuentren</w:t>
      </w:r>
      <w:r>
        <w:rPr>
          <w:rFonts w:ascii="Times New Roman" w:hAnsi="Times New Roman" w:cs="Times New Roman"/>
          <w:sz w:val="24"/>
          <w:szCs w:val="24"/>
        </w:rPr>
        <w:t>”.</w:t>
      </w:r>
    </w:p>
    <w:p w14:paraId="2EA92BF0" w14:textId="77777777" w:rsidR="00483BB6" w:rsidRPr="00DE5D68" w:rsidRDefault="00483BB6" w:rsidP="00483BB6">
      <w:pPr>
        <w:pStyle w:val="Prrafodelista"/>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Basado en lo citado se puede decir que</w:t>
      </w:r>
      <w:r w:rsidRPr="00B72F1D">
        <w:t xml:space="preserve"> </w:t>
      </w:r>
      <w:r>
        <w:rPr>
          <w:rFonts w:ascii="Times New Roman" w:hAnsi="Times New Roman" w:cs="Times New Roman"/>
          <w:sz w:val="24"/>
          <w:szCs w:val="24"/>
        </w:rPr>
        <w:t>l</w:t>
      </w:r>
      <w:r w:rsidRPr="00B72F1D">
        <w:rPr>
          <w:rFonts w:ascii="Times New Roman" w:hAnsi="Times New Roman" w:cs="Times New Roman"/>
          <w:sz w:val="24"/>
          <w:szCs w:val="24"/>
        </w:rPr>
        <w:t>a</w:t>
      </w:r>
      <w:r>
        <w:rPr>
          <w:rFonts w:ascii="Times New Roman" w:hAnsi="Times New Roman" w:cs="Times New Roman"/>
          <w:sz w:val="24"/>
          <w:szCs w:val="24"/>
        </w:rPr>
        <w:t>s</w:t>
      </w:r>
      <w:r w:rsidRPr="00B72F1D">
        <w:rPr>
          <w:rFonts w:ascii="Times New Roman" w:hAnsi="Times New Roman" w:cs="Times New Roman"/>
          <w:sz w:val="24"/>
          <w:szCs w:val="24"/>
        </w:rPr>
        <w:t xml:space="preserve"> estrategia</w:t>
      </w:r>
      <w:r>
        <w:rPr>
          <w:rFonts w:ascii="Times New Roman" w:hAnsi="Times New Roman" w:cs="Times New Roman"/>
          <w:sz w:val="24"/>
          <w:szCs w:val="24"/>
        </w:rPr>
        <w:t>s</w:t>
      </w:r>
      <w:r w:rsidRPr="00B72F1D">
        <w:rPr>
          <w:rFonts w:ascii="Times New Roman" w:hAnsi="Times New Roman" w:cs="Times New Roman"/>
          <w:sz w:val="24"/>
          <w:szCs w:val="24"/>
        </w:rPr>
        <w:t xml:space="preserve"> de </w:t>
      </w:r>
      <w:r>
        <w:rPr>
          <w:rFonts w:ascii="Times New Roman" w:hAnsi="Times New Roman" w:cs="Times New Roman"/>
          <w:sz w:val="24"/>
          <w:szCs w:val="24"/>
        </w:rPr>
        <w:t>fidelización</w:t>
      </w:r>
      <w:r w:rsidRPr="00B72F1D">
        <w:rPr>
          <w:rFonts w:ascii="Times New Roman" w:hAnsi="Times New Roman" w:cs="Times New Roman"/>
          <w:sz w:val="24"/>
          <w:szCs w:val="24"/>
        </w:rPr>
        <w:t xml:space="preserve"> no </w:t>
      </w:r>
      <w:r>
        <w:rPr>
          <w:rFonts w:ascii="Times New Roman" w:hAnsi="Times New Roman" w:cs="Times New Roman"/>
          <w:sz w:val="24"/>
          <w:szCs w:val="24"/>
        </w:rPr>
        <w:t>son</w:t>
      </w:r>
      <w:r w:rsidRPr="00B72F1D">
        <w:rPr>
          <w:rFonts w:ascii="Times New Roman" w:hAnsi="Times New Roman" w:cs="Times New Roman"/>
          <w:sz w:val="24"/>
          <w:szCs w:val="24"/>
        </w:rPr>
        <w:t xml:space="preserve"> nueva</w:t>
      </w:r>
      <w:r>
        <w:rPr>
          <w:rFonts w:ascii="Times New Roman" w:hAnsi="Times New Roman" w:cs="Times New Roman"/>
          <w:sz w:val="24"/>
          <w:szCs w:val="24"/>
        </w:rPr>
        <w:t>s</w:t>
      </w:r>
      <w:r w:rsidRPr="00B72F1D">
        <w:rPr>
          <w:rFonts w:ascii="Times New Roman" w:hAnsi="Times New Roman" w:cs="Times New Roman"/>
          <w:sz w:val="24"/>
          <w:szCs w:val="24"/>
        </w:rPr>
        <w:t>, porque hay negocios y ventas</w:t>
      </w:r>
      <w:r>
        <w:rPr>
          <w:rFonts w:ascii="Times New Roman" w:hAnsi="Times New Roman" w:cs="Times New Roman"/>
          <w:sz w:val="24"/>
          <w:szCs w:val="24"/>
        </w:rPr>
        <w:t xml:space="preserve"> que han venido estrategias de fidelización y marketing</w:t>
      </w:r>
      <w:r w:rsidRPr="00B72F1D">
        <w:rPr>
          <w:rFonts w:ascii="Times New Roman" w:hAnsi="Times New Roman" w:cs="Times New Roman"/>
          <w:sz w:val="24"/>
          <w:szCs w:val="24"/>
        </w:rPr>
        <w:t xml:space="preserve">, por lo que se ha desarrollado tecnología para establecer relaciones duraderas con los clientes. Como todos sabemos, la </w:t>
      </w:r>
      <w:r>
        <w:rPr>
          <w:rFonts w:ascii="Times New Roman" w:hAnsi="Times New Roman" w:cs="Times New Roman"/>
          <w:sz w:val="24"/>
          <w:szCs w:val="24"/>
        </w:rPr>
        <w:t>fidelización,</w:t>
      </w:r>
      <w:r w:rsidRPr="00B72F1D">
        <w:rPr>
          <w:rFonts w:ascii="Times New Roman" w:hAnsi="Times New Roman" w:cs="Times New Roman"/>
          <w:sz w:val="24"/>
          <w:szCs w:val="24"/>
        </w:rPr>
        <w:t xml:space="preserve"> comienza con el precio, pero en última instancia depende del servicio posventa. Sin embargo, es </w:t>
      </w:r>
      <w:r>
        <w:rPr>
          <w:rFonts w:ascii="Times New Roman" w:hAnsi="Times New Roman" w:cs="Times New Roman"/>
          <w:sz w:val="24"/>
          <w:szCs w:val="24"/>
        </w:rPr>
        <w:t xml:space="preserve">fundamental tener en cuenta </w:t>
      </w:r>
      <w:r w:rsidRPr="00B72F1D">
        <w:rPr>
          <w:rFonts w:ascii="Times New Roman" w:hAnsi="Times New Roman" w:cs="Times New Roman"/>
          <w:sz w:val="24"/>
          <w:szCs w:val="24"/>
        </w:rPr>
        <w:t xml:space="preserve">que la </w:t>
      </w:r>
      <w:r>
        <w:rPr>
          <w:rFonts w:ascii="Times New Roman" w:hAnsi="Times New Roman" w:cs="Times New Roman"/>
          <w:sz w:val="24"/>
          <w:szCs w:val="24"/>
        </w:rPr>
        <w:t xml:space="preserve">fidelización de los clientes </w:t>
      </w:r>
      <w:r w:rsidRPr="00B72F1D">
        <w:rPr>
          <w:rFonts w:ascii="Times New Roman" w:hAnsi="Times New Roman" w:cs="Times New Roman"/>
          <w:sz w:val="24"/>
          <w:szCs w:val="24"/>
        </w:rPr>
        <w:t xml:space="preserve">no produce una relación lineal que comienza con el contacto con el cliente. </w:t>
      </w:r>
    </w:p>
    <w:p w14:paraId="2B076AB5" w14:textId="77777777" w:rsidR="00483BB6" w:rsidRDefault="00483BB6" w:rsidP="00483BB6">
      <w:pPr>
        <w:pStyle w:val="Prrafodelista"/>
        <w:spacing w:line="360" w:lineRule="auto"/>
        <w:ind w:left="1776"/>
        <w:jc w:val="both"/>
        <w:rPr>
          <w:rFonts w:ascii="Times New Roman" w:hAnsi="Times New Roman" w:cs="Times New Roman"/>
          <w:b/>
          <w:bCs/>
          <w:sz w:val="24"/>
          <w:szCs w:val="24"/>
        </w:rPr>
      </w:pPr>
    </w:p>
    <w:p w14:paraId="56957765" w14:textId="77777777" w:rsidR="00483BB6" w:rsidRPr="005C7AF7" w:rsidRDefault="00483BB6" w:rsidP="00483BB6">
      <w:pPr>
        <w:spacing w:line="360" w:lineRule="auto"/>
        <w:ind w:left="708"/>
        <w:jc w:val="both"/>
        <w:rPr>
          <w:rFonts w:ascii="Times New Roman" w:hAnsi="Times New Roman" w:cs="Times New Roman"/>
          <w:b/>
          <w:bCs/>
          <w:sz w:val="24"/>
          <w:szCs w:val="24"/>
        </w:rPr>
      </w:pPr>
      <w:r w:rsidRPr="005C7AF7">
        <w:rPr>
          <w:rFonts w:ascii="Times New Roman" w:hAnsi="Times New Roman" w:cs="Times New Roman"/>
          <w:sz w:val="24"/>
          <w:szCs w:val="24"/>
        </w:rPr>
        <w:lastRenderedPageBreak/>
        <w:t>Hoy, la fidelización se ha convertido en un proceso continuo, incluso si los clientes no compran, de este modo el propósito es establecer contacto con los clientes para que el producto o la marca se convierta en una referencia para los consumidores. Con el fin de dimensionar la fidelización de los clientes es fundamental abordar algunas características fundamentales como:</w:t>
      </w:r>
    </w:p>
    <w:p w14:paraId="3F124F22"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3C72A557"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Diferenciación: </w:t>
      </w:r>
      <w:r w:rsidRPr="00DE5D68">
        <w:rPr>
          <w:rFonts w:ascii="Times New Roman" w:hAnsi="Times New Roman" w:cs="Times New Roman"/>
          <w:sz w:val="24"/>
          <w:szCs w:val="24"/>
        </w:rPr>
        <w:t>Es la estrategia seguida por parte de las empresas que referencia a las características de nuestros artículos frente a los de competencia. Dentro de este tipo de estrategia se tiene como características fundamentales: Distinción, valoración, equidad y proporcionalidad</w:t>
      </w:r>
    </w:p>
    <w:p w14:paraId="153DDA38"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Personalización:</w:t>
      </w:r>
      <w:r w:rsidRPr="00C22DAA">
        <w:rPr>
          <w:rFonts w:ascii="Times New Roman" w:hAnsi="Times New Roman" w:cs="Times New Roman"/>
          <w:sz w:val="24"/>
          <w:szCs w:val="24"/>
        </w:rPr>
        <w:t xml:space="preserve"> La personalización crea valor para los clientes, así es como la empresa se esfuerza por ajustar y personalizar sus cotizaciones para permitir que los clientes participen en la creación y diseño de productos o servicios.</w:t>
      </w:r>
    </w:p>
    <w:p w14:paraId="00E94122"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Satisfacción:</w:t>
      </w:r>
      <w:r w:rsidRPr="00C22DAA">
        <w:t xml:space="preserve"> </w:t>
      </w:r>
      <w:r w:rsidRPr="00C22DAA">
        <w:rPr>
          <w:rFonts w:ascii="Times New Roman" w:hAnsi="Times New Roman" w:cs="Times New Roman"/>
          <w:sz w:val="24"/>
          <w:szCs w:val="24"/>
        </w:rPr>
        <w:t>Todas estas características y dimensiones de los productos que los clientes perciben y producen un cierto grado de satisfacción.</w:t>
      </w:r>
    </w:p>
    <w:p w14:paraId="0F745DF7"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Fidelidad: </w:t>
      </w:r>
      <w:r>
        <w:rPr>
          <w:rFonts w:ascii="Times New Roman" w:hAnsi="Times New Roman" w:cs="Times New Roman"/>
          <w:sz w:val="24"/>
          <w:szCs w:val="24"/>
        </w:rPr>
        <w:t>Aborda lo correspondiente al</w:t>
      </w:r>
      <w:r w:rsidRPr="00C22DAA">
        <w:rPr>
          <w:rFonts w:ascii="Times New Roman" w:hAnsi="Times New Roman" w:cs="Times New Roman"/>
          <w:sz w:val="24"/>
          <w:szCs w:val="24"/>
        </w:rPr>
        <w:t xml:space="preserve"> compromiso del cliente con la marca y el compromiso de la compañía con el usuario, esto significa que la compañía cumple con una serie de requisitos y compromisos establecidos</w:t>
      </w:r>
    </w:p>
    <w:p w14:paraId="7E459170"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Habitualidad: </w:t>
      </w:r>
      <w:r w:rsidRPr="00C22DAA">
        <w:rPr>
          <w:rFonts w:ascii="Times New Roman" w:hAnsi="Times New Roman" w:cs="Times New Roman"/>
          <w:sz w:val="24"/>
          <w:szCs w:val="24"/>
        </w:rPr>
        <w:t>Corresponde a la frecuencia, cantidad, cantidad y duración de las compras del cliente.</w:t>
      </w:r>
    </w:p>
    <w:p w14:paraId="4DE970AF" w14:textId="77777777" w:rsidR="00483BB6" w:rsidRPr="00DC79E1" w:rsidRDefault="00483BB6" w:rsidP="00483BB6">
      <w:pPr>
        <w:pStyle w:val="Prrafodelista"/>
        <w:spacing w:line="360" w:lineRule="auto"/>
        <w:rPr>
          <w:rFonts w:ascii="Times New Roman" w:hAnsi="Times New Roman" w:cs="Times New Roman"/>
          <w:b/>
          <w:bCs/>
          <w:sz w:val="24"/>
          <w:szCs w:val="24"/>
        </w:rPr>
      </w:pPr>
    </w:p>
    <w:p w14:paraId="0F94B687" w14:textId="77777777" w:rsidR="00483BB6" w:rsidRPr="00C22DAA" w:rsidRDefault="00483BB6" w:rsidP="00483BB6">
      <w:pPr>
        <w:pStyle w:val="Prrafodelista"/>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MARKETING: </w:t>
      </w:r>
      <w:r>
        <w:rPr>
          <w:rFonts w:ascii="Times New Roman" w:hAnsi="Times New Roman" w:cs="Times New Roman"/>
          <w:sz w:val="24"/>
          <w:szCs w:val="24"/>
        </w:rPr>
        <w:t xml:space="preserve">Corresponde al uso de un </w:t>
      </w:r>
      <w:r w:rsidRPr="001B0D70">
        <w:rPr>
          <w:rFonts w:ascii="Times New Roman" w:hAnsi="Times New Roman" w:cs="Times New Roman"/>
          <w:sz w:val="24"/>
          <w:szCs w:val="24"/>
        </w:rPr>
        <w:t xml:space="preserve">conjunto de herramientas destinadas a mejorar la satisfacción del cliente, estas herramientas se denominan </w:t>
      </w:r>
      <w:r>
        <w:rPr>
          <w:rFonts w:ascii="Times New Roman" w:hAnsi="Times New Roman" w:cs="Times New Roman"/>
          <w:sz w:val="24"/>
          <w:szCs w:val="24"/>
        </w:rPr>
        <w:t xml:space="preserve">como </w:t>
      </w:r>
      <w:r w:rsidRPr="001B0D70">
        <w:rPr>
          <w:rFonts w:ascii="Times New Roman" w:hAnsi="Times New Roman" w:cs="Times New Roman"/>
          <w:sz w:val="24"/>
          <w:szCs w:val="24"/>
        </w:rPr>
        <w:t>las cuatro P: producto, precio, ubicación y publicidad; como disciplina científicamente influyente, el marketing es un conjunto de principios, métodos y técnicas</w:t>
      </w:r>
      <w:r>
        <w:rPr>
          <w:rFonts w:ascii="Times New Roman" w:hAnsi="Times New Roman" w:cs="Times New Roman"/>
          <w:sz w:val="24"/>
          <w:szCs w:val="24"/>
        </w:rPr>
        <w:t xml:space="preserve"> las cuales se utilizan e implementan</w:t>
      </w:r>
      <w:r w:rsidRPr="001B0D70">
        <w:rPr>
          <w:rFonts w:ascii="Times New Roman" w:hAnsi="Times New Roman" w:cs="Times New Roman"/>
          <w:sz w:val="24"/>
          <w:szCs w:val="24"/>
        </w:rPr>
        <w:t xml:space="preserve"> para conquistar el mercado, cooperar para lograr los objetivos de </w:t>
      </w:r>
      <w:r>
        <w:rPr>
          <w:rFonts w:ascii="Times New Roman" w:hAnsi="Times New Roman" w:cs="Times New Roman"/>
          <w:sz w:val="24"/>
          <w:szCs w:val="24"/>
        </w:rPr>
        <w:t>una</w:t>
      </w:r>
      <w:r w:rsidRPr="001B0D70">
        <w:rPr>
          <w:rFonts w:ascii="Times New Roman" w:hAnsi="Times New Roman" w:cs="Times New Roman"/>
          <w:sz w:val="24"/>
          <w:szCs w:val="24"/>
        </w:rPr>
        <w:t xml:space="preserve"> organización y satisfacer las necesidades y expectativas de los consumidores o clientes.</w:t>
      </w:r>
      <w:r>
        <w:rPr>
          <w:rFonts w:ascii="Times New Roman" w:hAnsi="Times New Roman" w:cs="Times New Roman"/>
          <w:sz w:val="24"/>
          <w:szCs w:val="24"/>
        </w:rPr>
        <w:t xml:space="preserve"> </w:t>
      </w:r>
      <w:r w:rsidRPr="00850A78">
        <w:rPr>
          <w:rFonts w:ascii="Times New Roman" w:hAnsi="Times New Roman" w:cs="Times New Roman"/>
          <w:sz w:val="24"/>
          <w:szCs w:val="24"/>
        </w:rPr>
        <w:t xml:space="preserve">El marketing a menudo se confunde con otros tipos de comportamiento relacionado con la publicidad. Sin embargo, </w:t>
      </w:r>
      <w:r w:rsidRPr="00850A78">
        <w:rPr>
          <w:rFonts w:ascii="Times New Roman" w:hAnsi="Times New Roman" w:cs="Times New Roman"/>
          <w:sz w:val="24"/>
          <w:szCs w:val="24"/>
        </w:rPr>
        <w:lastRenderedPageBreak/>
        <w:t>el marketing puede considerarse una serie de acciones o aspectos estratégicos que pueden formularse de manera planificada y abarcar muchas aplicaciones además de la simple publicidad. Desde una perspectiva comercial, esta estrategia se denomina "plan de marketing". Por lo tanto, estamos tratando con un concepto muy amplio, que se puede ramificar de acuerdo con su aplicación y objetivos estratégicos, porque el marketing se puede utilizar tanto para formular estrategias de ventas como para planificar diferentes acciones de influencia de la marca.</w:t>
      </w:r>
    </w:p>
    <w:p w14:paraId="572B216C" w14:textId="77777777" w:rsidR="00483BB6" w:rsidRPr="00C22DAA" w:rsidRDefault="00483BB6" w:rsidP="00483BB6">
      <w:pPr>
        <w:pStyle w:val="Prrafodelista"/>
        <w:spacing w:line="360" w:lineRule="auto"/>
        <w:ind w:left="1776"/>
        <w:jc w:val="both"/>
        <w:rPr>
          <w:rFonts w:ascii="Times New Roman" w:hAnsi="Times New Roman" w:cs="Times New Roman"/>
          <w:b/>
          <w:bCs/>
          <w:sz w:val="24"/>
          <w:szCs w:val="24"/>
        </w:rPr>
      </w:pPr>
    </w:p>
    <w:p w14:paraId="2CAE17E8" w14:textId="77777777" w:rsidR="00483BB6" w:rsidRPr="005C7AF7" w:rsidRDefault="00483BB6" w:rsidP="00483BB6">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En paráfrasis de </w:t>
      </w:r>
      <w:r w:rsidRPr="00440F81">
        <w:rPr>
          <w:rFonts w:ascii="Times New Roman" w:hAnsi="Times New Roman" w:cs="Times New Roman"/>
          <w:i/>
          <w:sz w:val="24"/>
          <w:szCs w:val="24"/>
        </w:rPr>
        <w:t xml:space="preserve">Córdoba </w:t>
      </w:r>
      <w:r w:rsidR="00750F51" w:rsidRPr="00440F81">
        <w:rPr>
          <w:rFonts w:ascii="Times New Roman" w:hAnsi="Times New Roman" w:cs="Times New Roman"/>
          <w:i/>
          <w:sz w:val="24"/>
          <w:szCs w:val="24"/>
        </w:rPr>
        <w:t>J. (</w:t>
      </w:r>
      <w:r w:rsidRPr="00440F81">
        <w:rPr>
          <w:rFonts w:ascii="Times New Roman" w:hAnsi="Times New Roman" w:cs="Times New Roman"/>
          <w:i/>
          <w:sz w:val="24"/>
          <w:szCs w:val="24"/>
        </w:rPr>
        <w:t>2009</w:t>
      </w:r>
      <w:r w:rsidRPr="00440F81">
        <w:rPr>
          <w:rFonts w:ascii="Times New Roman" w:hAnsi="Times New Roman" w:cs="Times New Roman"/>
          <w:sz w:val="24"/>
          <w:szCs w:val="24"/>
        </w:rPr>
        <w:t>), se puede decir que</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e</w:t>
      </w:r>
      <w:r w:rsidRPr="005C7AF7">
        <w:rPr>
          <w:rFonts w:ascii="Times New Roman" w:hAnsi="Times New Roman" w:cs="Times New Roman"/>
          <w:sz w:val="24"/>
          <w:szCs w:val="24"/>
        </w:rPr>
        <w:t>l marketing relacional se desarrolla en base a un pensamiento dado Por diferentes autores, acuerdan a través de la investigación El marketing es un proceso de gestión, no una función, Relación de mercado en lugar de transacción.</w:t>
      </w:r>
      <w:r w:rsidRPr="00C22DAA">
        <w:t xml:space="preserve"> </w:t>
      </w:r>
      <w:r w:rsidRPr="005C7AF7">
        <w:rPr>
          <w:rFonts w:ascii="Times New Roman" w:hAnsi="Times New Roman" w:cs="Times New Roman"/>
          <w:sz w:val="24"/>
          <w:szCs w:val="24"/>
        </w:rPr>
        <w:t>El enfoque del marketing tradicional está en las ventas actuales, Deje la relación con el cliente en segundo plano y concéntrese en Productos o servicios ofrecidos por las productoras para la venta. Rentabilice la empresa y acelere el desarrollo comercial lo antes posible. valores. Esta estrategia ya no es efectiva porque en el medio ambiente La competencia actual obliga a las empresas a aumentar Retener, retener y desarrollar la satisfacción del cliente.</w:t>
      </w:r>
    </w:p>
    <w:p w14:paraId="2DD7F9CC" w14:textId="77777777" w:rsidR="00483BB6" w:rsidRPr="001B0D70" w:rsidRDefault="00483BB6" w:rsidP="00483BB6">
      <w:pPr>
        <w:pStyle w:val="Prrafodelista"/>
        <w:spacing w:line="360" w:lineRule="auto"/>
        <w:rPr>
          <w:rFonts w:ascii="Times New Roman" w:hAnsi="Times New Roman" w:cs="Times New Roman"/>
          <w:b/>
          <w:bCs/>
          <w:sz w:val="24"/>
          <w:szCs w:val="24"/>
        </w:rPr>
      </w:pPr>
    </w:p>
    <w:p w14:paraId="5196CAC5" w14:textId="77777777" w:rsidR="00483BB6" w:rsidRDefault="00483BB6" w:rsidP="00483BB6">
      <w:pPr>
        <w:pStyle w:val="Prrafodelista"/>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METODOLOGIA: </w:t>
      </w:r>
      <w:r w:rsidRPr="00367D1D">
        <w:rPr>
          <w:rFonts w:ascii="Times New Roman" w:hAnsi="Times New Roman" w:cs="Times New Roman"/>
          <w:sz w:val="24"/>
          <w:szCs w:val="24"/>
        </w:rPr>
        <w:t>Posición científica, que se ubica necesariamente en una visión teórica, una opción ideológica y a través de ella el ser encuentra su capacidad de modelar una posible solución para la historia y sus acontecimientos. Parte de lo que es real, vislumbra lo posible, encuentra los límites de lo posible, los caminos de retorno para proyectar de manera rigurosa la nueva búsqueda, ubica en la visión teórica los objetivos, límites y posibilidades de nuestra acción.</w:t>
      </w:r>
      <w:r w:rsidRPr="00367D1D">
        <w:t xml:space="preserve"> </w:t>
      </w:r>
      <w:r w:rsidRPr="00367D1D">
        <w:rPr>
          <w:rFonts w:ascii="Times New Roman" w:hAnsi="Times New Roman" w:cs="Times New Roman"/>
          <w:sz w:val="24"/>
          <w:szCs w:val="24"/>
        </w:rPr>
        <w:t xml:space="preserve">Se refiere a </w:t>
      </w:r>
      <w:r>
        <w:rPr>
          <w:rFonts w:ascii="Times New Roman" w:hAnsi="Times New Roman" w:cs="Times New Roman"/>
          <w:sz w:val="24"/>
          <w:szCs w:val="24"/>
        </w:rPr>
        <w:t>los procesos y procedimientos necesarios p</w:t>
      </w:r>
      <w:r w:rsidRPr="00367D1D">
        <w:rPr>
          <w:rFonts w:ascii="Times New Roman" w:hAnsi="Times New Roman" w:cs="Times New Roman"/>
          <w:sz w:val="24"/>
          <w:szCs w:val="24"/>
        </w:rPr>
        <w:t>ara lograr el objetivo o alcance de la investigación en ciencias de gestión</w:t>
      </w:r>
      <w:r>
        <w:rPr>
          <w:rFonts w:ascii="Times New Roman" w:hAnsi="Times New Roman" w:cs="Times New Roman"/>
          <w:sz w:val="24"/>
          <w:szCs w:val="24"/>
        </w:rPr>
        <w:t xml:space="preserve">. </w:t>
      </w:r>
    </w:p>
    <w:p w14:paraId="20EDC23B"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5C412307" w14:textId="77777777" w:rsidR="00483BB6" w:rsidRPr="005C7AF7" w:rsidRDefault="00483BB6" w:rsidP="00483BB6">
      <w:pPr>
        <w:spacing w:line="360" w:lineRule="auto"/>
        <w:ind w:left="708"/>
        <w:jc w:val="both"/>
        <w:rPr>
          <w:rFonts w:ascii="Times New Roman" w:hAnsi="Times New Roman" w:cs="Times New Roman"/>
          <w:sz w:val="24"/>
          <w:szCs w:val="24"/>
        </w:rPr>
      </w:pPr>
      <w:r w:rsidRPr="005C7AF7">
        <w:rPr>
          <w:rFonts w:ascii="Times New Roman" w:hAnsi="Times New Roman" w:cs="Times New Roman"/>
          <w:sz w:val="24"/>
          <w:szCs w:val="24"/>
        </w:rPr>
        <w:t xml:space="preserve">En Ingeniería de Software, </w:t>
      </w:r>
      <w:r>
        <w:rPr>
          <w:rFonts w:ascii="Times New Roman" w:hAnsi="Times New Roman" w:cs="Times New Roman"/>
          <w:sz w:val="24"/>
          <w:szCs w:val="24"/>
        </w:rPr>
        <w:t xml:space="preserve">e interpretado de </w:t>
      </w:r>
      <w:r>
        <w:rPr>
          <w:rFonts w:ascii="Times New Roman" w:hAnsi="Times New Roman" w:cs="Times New Roman"/>
          <w:i/>
          <w:sz w:val="24"/>
          <w:szCs w:val="24"/>
        </w:rPr>
        <w:t xml:space="preserve">Pressman </w:t>
      </w:r>
      <w:r w:rsidR="00750F51">
        <w:rPr>
          <w:rFonts w:ascii="Times New Roman" w:hAnsi="Times New Roman" w:cs="Times New Roman"/>
          <w:i/>
          <w:sz w:val="24"/>
          <w:szCs w:val="24"/>
        </w:rPr>
        <w:t>R. (</w:t>
      </w:r>
      <w:r>
        <w:rPr>
          <w:rFonts w:ascii="Times New Roman" w:hAnsi="Times New Roman" w:cs="Times New Roman"/>
          <w:i/>
          <w:sz w:val="24"/>
          <w:szCs w:val="24"/>
        </w:rPr>
        <w:t xml:space="preserve">2010) se puede definir </w:t>
      </w:r>
      <w:r w:rsidRPr="005C7AF7">
        <w:rPr>
          <w:rFonts w:ascii="Times New Roman" w:hAnsi="Times New Roman" w:cs="Times New Roman"/>
          <w:sz w:val="24"/>
          <w:szCs w:val="24"/>
        </w:rPr>
        <w:t xml:space="preserve">una metodología </w:t>
      </w:r>
      <w:r>
        <w:rPr>
          <w:rFonts w:ascii="Times New Roman" w:hAnsi="Times New Roman" w:cs="Times New Roman"/>
          <w:sz w:val="24"/>
          <w:szCs w:val="24"/>
        </w:rPr>
        <w:t xml:space="preserve">como </w:t>
      </w:r>
      <w:r w:rsidRPr="005C7AF7">
        <w:rPr>
          <w:rFonts w:ascii="Times New Roman" w:hAnsi="Times New Roman" w:cs="Times New Roman"/>
          <w:sz w:val="24"/>
          <w:szCs w:val="24"/>
        </w:rPr>
        <w:t xml:space="preserve">un marco de trabajo usado para estructurar, planificar y controlar el proceso de desarrollo en sistemas de información, funciona como medio sistemático para realizar, gestionar y administrar un proyecto para llevarlo a cabo con altas posibilidades de </w:t>
      </w:r>
      <w:r w:rsidRPr="005C7AF7">
        <w:rPr>
          <w:rFonts w:ascii="Times New Roman" w:hAnsi="Times New Roman" w:cs="Times New Roman"/>
          <w:sz w:val="24"/>
          <w:szCs w:val="24"/>
        </w:rPr>
        <w:lastRenderedPageBreak/>
        <w:t>éxito.</w:t>
      </w:r>
      <w:r w:rsidRPr="00B06ACC">
        <w:t xml:space="preserve"> </w:t>
      </w:r>
      <w:r w:rsidRPr="005C7AF7">
        <w:rPr>
          <w:rFonts w:ascii="Times New Roman" w:hAnsi="Times New Roman" w:cs="Times New Roman"/>
          <w:sz w:val="24"/>
          <w:szCs w:val="24"/>
        </w:rPr>
        <w:t>La metodología de desarrollo de software incluye actividades para diseñar, implementar y mantener productos de software desde la fecha de donde se obtiene la necesidad hasta cuando se cumple con el objetivo que se había planteado, además se considera la metodología como el proceso de ingeniería de software donde puede desarrollarse de manera razonable y oportuna Ingeniería de software. Este proceso define un marco basado en un conjunto de áreas clave establecidas para la prestación efectiva de servicios de software</w:t>
      </w:r>
    </w:p>
    <w:p w14:paraId="49E9BC54"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26EAB4DD" w14:textId="77777777" w:rsidR="00483BB6" w:rsidRPr="00440F81" w:rsidRDefault="00483BB6" w:rsidP="00483BB6">
      <w:pPr>
        <w:spacing w:line="360" w:lineRule="auto"/>
        <w:ind w:left="708"/>
        <w:jc w:val="both"/>
        <w:rPr>
          <w:rFonts w:ascii="Times New Roman" w:hAnsi="Times New Roman" w:cs="Times New Roman"/>
          <w:sz w:val="24"/>
          <w:szCs w:val="24"/>
        </w:rPr>
      </w:pPr>
      <w:r w:rsidRPr="009F2F73">
        <w:rPr>
          <w:rFonts w:ascii="Times New Roman" w:hAnsi="Times New Roman" w:cs="Times New Roman"/>
          <w:b/>
          <w:bCs/>
          <w:sz w:val="24"/>
          <w:szCs w:val="24"/>
        </w:rPr>
        <w:t xml:space="preserve">REQUERIMIENTOS: </w:t>
      </w:r>
      <w:r w:rsidRPr="002358F7">
        <w:rPr>
          <w:rFonts w:ascii="Times New Roman" w:hAnsi="Times New Roman" w:cs="Times New Roman"/>
          <w:bCs/>
          <w:sz w:val="24"/>
          <w:szCs w:val="24"/>
        </w:rPr>
        <w:t xml:space="preserve">Basados en </w:t>
      </w:r>
      <w:r w:rsidRPr="002358F7">
        <w:rPr>
          <w:rFonts w:ascii="Times New Roman" w:hAnsi="Times New Roman" w:cs="Times New Roman"/>
          <w:bCs/>
          <w:i/>
          <w:sz w:val="24"/>
          <w:szCs w:val="24"/>
        </w:rPr>
        <w:t>Pressman.R(2010),</w:t>
      </w:r>
      <w:r>
        <w:rPr>
          <w:rFonts w:ascii="Times New Roman" w:hAnsi="Times New Roman" w:cs="Times New Roman"/>
          <w:bCs/>
          <w:i/>
          <w:sz w:val="24"/>
          <w:szCs w:val="24"/>
        </w:rPr>
        <w:t xml:space="preserve"> </w:t>
      </w:r>
      <w:r w:rsidRPr="00440F81">
        <w:rPr>
          <w:rFonts w:ascii="Times New Roman" w:hAnsi="Times New Roman" w:cs="Times New Roman"/>
          <w:bCs/>
          <w:sz w:val="24"/>
          <w:szCs w:val="24"/>
        </w:rPr>
        <w:t>se puede definir un requerimiento como las</w:t>
      </w:r>
      <w:r>
        <w:rPr>
          <w:rFonts w:ascii="Times New Roman" w:hAnsi="Times New Roman" w:cs="Times New Roman"/>
          <w:b/>
          <w:bCs/>
          <w:sz w:val="24"/>
          <w:szCs w:val="24"/>
        </w:rPr>
        <w:t xml:space="preserve"> </w:t>
      </w:r>
      <w:r>
        <w:rPr>
          <w:rFonts w:ascii="Times New Roman" w:hAnsi="Times New Roman" w:cs="Times New Roman"/>
          <w:sz w:val="24"/>
          <w:szCs w:val="24"/>
        </w:rPr>
        <w:t>c</w:t>
      </w:r>
      <w:r w:rsidRPr="009F2F73">
        <w:rPr>
          <w:rFonts w:ascii="Times New Roman" w:hAnsi="Times New Roman" w:cs="Times New Roman"/>
          <w:sz w:val="24"/>
          <w:szCs w:val="24"/>
        </w:rPr>
        <w:t>ondiciones o circunstancias necesarias para cumplir un cierto objetivo o para obtener un resultado determinado. En ingeniería,</w:t>
      </w:r>
      <w:r w:rsidRPr="00ED7E47">
        <w:t xml:space="preserve"> </w:t>
      </w:r>
      <w:r w:rsidRPr="00440F81">
        <w:rPr>
          <w:rFonts w:ascii="Times New Roman" w:hAnsi="Times New Roman" w:cs="Times New Roman"/>
          <w:sz w:val="24"/>
          <w:szCs w:val="24"/>
        </w:rPr>
        <w:t>Los requerimientos especifican qué es lo que el sistema debe hacer (sus funciones) y sus propiedades esenciales y deseables. La captura de los requerimientos tiene como objetivo principal la comprensión de lo que los clientes y los usuarios esperan que haga el sistema.</w:t>
      </w:r>
      <w:r w:rsidRPr="00ED7E47">
        <w:t xml:space="preserve"> </w:t>
      </w:r>
      <w:r w:rsidRPr="00440F81">
        <w:rPr>
          <w:rFonts w:ascii="Times New Roman" w:hAnsi="Times New Roman" w:cs="Times New Roman"/>
          <w:sz w:val="24"/>
          <w:szCs w:val="24"/>
        </w:rPr>
        <w:t>Capturar y analizar los requisitos del sistema es una de las etapas más importantes. Es crítico para el éxito del proyecto. Basado en la experiencia, es un factor fundamental en el paso de una etapa de desarrollo a la siguiente, la velocidad de corregir errores se ha multiplicado por diez.</w:t>
      </w:r>
    </w:p>
    <w:p w14:paraId="15294DAA"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6C954241" w14:textId="77777777" w:rsidR="00483BB6" w:rsidRPr="005C7AF7" w:rsidRDefault="00483BB6" w:rsidP="00483BB6">
      <w:pPr>
        <w:spacing w:line="360" w:lineRule="auto"/>
        <w:ind w:left="708"/>
        <w:jc w:val="both"/>
        <w:rPr>
          <w:rFonts w:ascii="Times New Roman" w:hAnsi="Times New Roman" w:cs="Times New Roman"/>
          <w:sz w:val="24"/>
          <w:szCs w:val="24"/>
        </w:rPr>
      </w:pPr>
      <w:r w:rsidRPr="005C7AF7">
        <w:rPr>
          <w:rFonts w:ascii="Times New Roman" w:hAnsi="Times New Roman" w:cs="Times New Roman"/>
          <w:sz w:val="24"/>
          <w:szCs w:val="24"/>
        </w:rPr>
        <w:t>Por lo tanto, la preparación de las especificaciones requeridas apropiadas se puede reducir costos relacionados con el desarrollo y riesgos generales.</w:t>
      </w:r>
      <w:r w:rsidRPr="00ED7E47">
        <w:t xml:space="preserve"> </w:t>
      </w:r>
      <w:r w:rsidRPr="005C7AF7">
        <w:rPr>
          <w:rFonts w:ascii="Times New Roman" w:hAnsi="Times New Roman" w:cs="Times New Roman"/>
          <w:sz w:val="24"/>
          <w:szCs w:val="24"/>
        </w:rPr>
        <w:t>Para esto, es necesario determinar el personal y el área de la organización afectada por el problema; también es importante elegir la tecnología o herramienta correcta para facilitar la recopilación de información, para lo cual se debe observar el funcionamiento normal del medio ambiente, incluyendo participación de los usuarios.</w:t>
      </w:r>
    </w:p>
    <w:p w14:paraId="351BAD1A" w14:textId="77777777" w:rsidR="00483BB6" w:rsidRPr="00ED7E47" w:rsidRDefault="00483BB6" w:rsidP="00483BB6">
      <w:pPr>
        <w:pStyle w:val="Prrafodelista"/>
        <w:spacing w:line="360" w:lineRule="auto"/>
        <w:ind w:left="1776"/>
        <w:jc w:val="both"/>
        <w:rPr>
          <w:rFonts w:ascii="Times New Roman" w:hAnsi="Times New Roman" w:cs="Times New Roman"/>
          <w:sz w:val="24"/>
          <w:szCs w:val="24"/>
        </w:rPr>
      </w:pPr>
    </w:p>
    <w:p w14:paraId="01CC9118" w14:textId="77777777" w:rsidR="00483BB6" w:rsidRPr="009F2F73" w:rsidRDefault="00483BB6" w:rsidP="00483BB6">
      <w:pPr>
        <w:spacing w:line="360" w:lineRule="auto"/>
        <w:ind w:left="708"/>
        <w:jc w:val="both"/>
        <w:rPr>
          <w:rFonts w:ascii="Times New Roman" w:hAnsi="Times New Roman" w:cs="Times New Roman"/>
          <w:b/>
          <w:bCs/>
          <w:sz w:val="24"/>
          <w:szCs w:val="24"/>
        </w:rPr>
      </w:pPr>
      <w:r w:rsidRPr="009F2F73">
        <w:rPr>
          <w:rFonts w:ascii="Times New Roman" w:hAnsi="Times New Roman" w:cs="Times New Roman"/>
          <w:b/>
          <w:bCs/>
          <w:sz w:val="24"/>
          <w:szCs w:val="24"/>
        </w:rPr>
        <w:t xml:space="preserve">SEGMENTACION: </w:t>
      </w:r>
      <w:r w:rsidRPr="009F2F73">
        <w:rPr>
          <w:rFonts w:ascii="Times New Roman" w:hAnsi="Times New Roman" w:cs="Times New Roman"/>
          <w:sz w:val="24"/>
          <w:szCs w:val="24"/>
        </w:rPr>
        <w:t>Corresponde al proceso que divide el mercado en diferentes subconjuntos de clientes, los cuales poseen iguales o similares necesidades. Cada subconjunto puede considerarse como el objetivo a alcanzar diferentes estrategias de marketing.</w:t>
      </w:r>
      <w:r w:rsidRPr="002F292A">
        <w:t xml:space="preserve"> </w:t>
      </w:r>
      <w:r w:rsidRPr="009F2F73">
        <w:rPr>
          <w:rFonts w:ascii="Times New Roman" w:hAnsi="Times New Roman" w:cs="Times New Roman"/>
          <w:sz w:val="24"/>
          <w:szCs w:val="24"/>
        </w:rPr>
        <w:t xml:space="preserve">En la teoría económica actual, la subdivisión corresponde básicamente a un </w:t>
      </w:r>
      <w:r w:rsidRPr="009F2F73">
        <w:rPr>
          <w:rFonts w:ascii="Times New Roman" w:hAnsi="Times New Roman" w:cs="Times New Roman"/>
          <w:sz w:val="24"/>
          <w:szCs w:val="24"/>
        </w:rPr>
        <w:lastRenderedPageBreak/>
        <w:t>conjunto de personas físicas o jurídicas que consumen o pueden consumir un determinado producto o servicio.</w:t>
      </w:r>
      <w:r w:rsidRPr="002F292A">
        <w:t xml:space="preserve"> </w:t>
      </w:r>
      <w:r w:rsidRPr="009F2F73">
        <w:rPr>
          <w:rFonts w:ascii="Times New Roman" w:hAnsi="Times New Roman" w:cs="Times New Roman"/>
          <w:sz w:val="24"/>
          <w:szCs w:val="24"/>
        </w:rPr>
        <w:t>La segmentación del mercado es una parte clave de la estrategia de marketing, ya que esto incluye dividir el mercado en una serie de subgrupos o segmentos similares basados ​​en una o más variables, procedimientos estadísticos para aplicar a todo un plan de marketing específico con el fin de hacer más satisfecho al cliente, y lograr solucionar necesidades efectivas de los miembros y objetivos de la empresa. El objetivo de la segmentación del mercado es poder usar estrategias para segmentación del mercado para lograr mayor satisfacción del consumidor y mejor tasa de retorno.</w:t>
      </w:r>
    </w:p>
    <w:p w14:paraId="1FE7069C" w14:textId="77777777" w:rsidR="00483BB6" w:rsidRPr="005C7AF7" w:rsidRDefault="00483BB6" w:rsidP="00483BB6">
      <w:pPr>
        <w:spacing w:line="360" w:lineRule="auto"/>
        <w:ind w:left="708" w:firstLine="12"/>
        <w:jc w:val="both"/>
        <w:rPr>
          <w:rFonts w:ascii="Times New Roman" w:hAnsi="Times New Roman" w:cs="Times New Roman"/>
          <w:sz w:val="24"/>
          <w:szCs w:val="24"/>
        </w:rPr>
      </w:pPr>
      <w:r w:rsidRPr="005C7AF7">
        <w:rPr>
          <w:rFonts w:ascii="Times New Roman" w:hAnsi="Times New Roman" w:cs="Times New Roman"/>
          <w:sz w:val="24"/>
          <w:szCs w:val="24"/>
        </w:rPr>
        <w:t>Al momento de realización una segmentación en el mercado basados en herramientas de marketing se debe tener en cuenta algunos puntos importantes como:</w:t>
      </w:r>
    </w:p>
    <w:p w14:paraId="7CF54DAF" w14:textId="77777777" w:rsidR="00483BB6" w:rsidRPr="0053741C" w:rsidRDefault="00483BB6" w:rsidP="00483BB6">
      <w:pPr>
        <w:pStyle w:val="Prrafodelista"/>
        <w:spacing w:line="360" w:lineRule="auto"/>
        <w:ind w:left="1776"/>
        <w:jc w:val="both"/>
        <w:rPr>
          <w:rFonts w:ascii="Times New Roman" w:hAnsi="Times New Roman" w:cs="Times New Roman"/>
          <w:sz w:val="24"/>
          <w:szCs w:val="24"/>
        </w:rPr>
      </w:pPr>
    </w:p>
    <w:p w14:paraId="69B24090" w14:textId="77777777" w:rsidR="00483BB6" w:rsidRDefault="00483BB6" w:rsidP="00483BB6">
      <w:pPr>
        <w:pStyle w:val="Prrafodelista"/>
        <w:numPr>
          <w:ilvl w:val="0"/>
          <w:numId w:val="17"/>
        </w:numPr>
        <w:spacing w:line="360" w:lineRule="auto"/>
        <w:jc w:val="both"/>
        <w:rPr>
          <w:rFonts w:ascii="Times New Roman" w:hAnsi="Times New Roman" w:cs="Times New Roman"/>
          <w:sz w:val="24"/>
          <w:szCs w:val="24"/>
        </w:rPr>
      </w:pPr>
      <w:r w:rsidRPr="00160BAA">
        <w:rPr>
          <w:rFonts w:ascii="Times New Roman" w:hAnsi="Times New Roman" w:cs="Times New Roman"/>
          <w:b/>
          <w:bCs/>
          <w:sz w:val="24"/>
          <w:szCs w:val="24"/>
        </w:rPr>
        <w:t>Factores Geográficos</w:t>
      </w:r>
      <w:r>
        <w:rPr>
          <w:rFonts w:ascii="Times New Roman" w:hAnsi="Times New Roman" w:cs="Times New Roman"/>
          <w:sz w:val="24"/>
          <w:szCs w:val="24"/>
        </w:rPr>
        <w:t>: Corresponde a t</w:t>
      </w:r>
      <w:r w:rsidRPr="00160BAA">
        <w:rPr>
          <w:rFonts w:ascii="Times New Roman" w:hAnsi="Times New Roman" w:cs="Times New Roman"/>
          <w:sz w:val="24"/>
          <w:szCs w:val="24"/>
        </w:rPr>
        <w:t>odas las características relacionadas con la ubicación geográfica del cliente.</w:t>
      </w:r>
      <w:r w:rsidRPr="00160BAA">
        <w:t xml:space="preserve"> </w:t>
      </w:r>
      <w:r w:rsidRPr="00160BAA">
        <w:rPr>
          <w:rFonts w:ascii="Times New Roman" w:hAnsi="Times New Roman" w:cs="Times New Roman"/>
          <w:sz w:val="24"/>
          <w:szCs w:val="24"/>
        </w:rPr>
        <w:t>Se refiere a una división de mercado que tiene en cuenta las diferencias geográficas entre un lugar y otro al distribuir productos o servicios. La segmentación geográfica ayuda a recopilar y analizar información basada en la ubicación geográfica de las personas.</w:t>
      </w:r>
    </w:p>
    <w:p w14:paraId="7663B63E" w14:textId="77777777" w:rsidR="00483BB6" w:rsidRPr="00160BAA" w:rsidRDefault="00483BB6" w:rsidP="00483BB6">
      <w:pPr>
        <w:pStyle w:val="Prrafodelista"/>
        <w:numPr>
          <w:ilvl w:val="0"/>
          <w:numId w:val="17"/>
        </w:numPr>
        <w:spacing w:line="360" w:lineRule="auto"/>
        <w:jc w:val="both"/>
        <w:rPr>
          <w:rFonts w:ascii="Times New Roman" w:hAnsi="Times New Roman" w:cs="Times New Roman"/>
          <w:sz w:val="24"/>
          <w:szCs w:val="24"/>
        </w:rPr>
      </w:pPr>
      <w:r w:rsidRPr="00160BAA">
        <w:rPr>
          <w:rFonts w:ascii="Times New Roman" w:hAnsi="Times New Roman" w:cs="Times New Roman"/>
          <w:b/>
          <w:bCs/>
          <w:sz w:val="24"/>
          <w:szCs w:val="24"/>
        </w:rPr>
        <w:t>Factores Sociodemográficos</w:t>
      </w:r>
      <w:r>
        <w:rPr>
          <w:rFonts w:ascii="Times New Roman" w:hAnsi="Times New Roman" w:cs="Times New Roman"/>
          <w:b/>
          <w:bCs/>
          <w:sz w:val="24"/>
          <w:szCs w:val="24"/>
        </w:rPr>
        <w:t xml:space="preserve">: </w:t>
      </w:r>
      <w:r>
        <w:rPr>
          <w:rFonts w:ascii="Times New Roman" w:hAnsi="Times New Roman" w:cs="Times New Roman"/>
          <w:sz w:val="24"/>
          <w:szCs w:val="24"/>
        </w:rPr>
        <w:t xml:space="preserve">Corresponde a la información </w:t>
      </w:r>
      <w:r w:rsidRPr="00160BAA">
        <w:rPr>
          <w:rFonts w:ascii="Times New Roman" w:hAnsi="Times New Roman" w:cs="Times New Roman"/>
          <w:sz w:val="24"/>
          <w:szCs w:val="24"/>
        </w:rPr>
        <w:t>relacionad</w:t>
      </w:r>
      <w:r>
        <w:rPr>
          <w:rFonts w:ascii="Times New Roman" w:hAnsi="Times New Roman" w:cs="Times New Roman"/>
          <w:sz w:val="24"/>
          <w:szCs w:val="24"/>
        </w:rPr>
        <w:t>a</w:t>
      </w:r>
      <w:r w:rsidRPr="00160BAA">
        <w:rPr>
          <w:rFonts w:ascii="Times New Roman" w:hAnsi="Times New Roman" w:cs="Times New Roman"/>
          <w:sz w:val="24"/>
          <w:szCs w:val="24"/>
        </w:rPr>
        <w:t xml:space="preserve"> con aspectos culturales y características demográficas, como género, edad y nivel educativo</w:t>
      </w:r>
      <w:r>
        <w:rPr>
          <w:rFonts w:ascii="Times New Roman" w:hAnsi="Times New Roman" w:cs="Times New Roman"/>
          <w:sz w:val="24"/>
          <w:szCs w:val="24"/>
        </w:rPr>
        <w:t xml:space="preserve"> del cliente.</w:t>
      </w:r>
    </w:p>
    <w:p w14:paraId="6A5351DF" w14:textId="77777777" w:rsidR="00483BB6" w:rsidRPr="00160BAA" w:rsidRDefault="00483BB6" w:rsidP="00483BB6">
      <w:pPr>
        <w:pStyle w:val="Prrafodelista"/>
        <w:numPr>
          <w:ilvl w:val="0"/>
          <w:numId w:val="17"/>
        </w:numPr>
        <w:spacing w:line="360" w:lineRule="auto"/>
        <w:jc w:val="both"/>
        <w:rPr>
          <w:rFonts w:ascii="Times New Roman" w:hAnsi="Times New Roman" w:cs="Times New Roman"/>
          <w:b/>
          <w:bCs/>
          <w:sz w:val="24"/>
          <w:szCs w:val="24"/>
        </w:rPr>
      </w:pPr>
      <w:r w:rsidRPr="00160BAA">
        <w:rPr>
          <w:rFonts w:ascii="Times New Roman" w:hAnsi="Times New Roman" w:cs="Times New Roman"/>
          <w:b/>
          <w:bCs/>
          <w:sz w:val="24"/>
          <w:szCs w:val="24"/>
        </w:rPr>
        <w:t xml:space="preserve">Factores </w:t>
      </w:r>
      <w:r>
        <w:rPr>
          <w:rFonts w:ascii="Times New Roman" w:hAnsi="Times New Roman" w:cs="Times New Roman"/>
          <w:b/>
          <w:bCs/>
          <w:sz w:val="24"/>
          <w:szCs w:val="24"/>
        </w:rPr>
        <w:t xml:space="preserve">Psicológicos y </w:t>
      </w:r>
      <w:r w:rsidRPr="00160BAA">
        <w:rPr>
          <w:rFonts w:ascii="Times New Roman" w:hAnsi="Times New Roman" w:cs="Times New Roman"/>
          <w:b/>
          <w:bCs/>
          <w:sz w:val="24"/>
          <w:szCs w:val="24"/>
        </w:rPr>
        <w:t>Comportamentales</w:t>
      </w:r>
      <w:r>
        <w:rPr>
          <w:rFonts w:ascii="Times New Roman" w:hAnsi="Times New Roman" w:cs="Times New Roman"/>
          <w:b/>
          <w:bCs/>
          <w:sz w:val="24"/>
          <w:szCs w:val="24"/>
        </w:rPr>
        <w:t xml:space="preserve">: </w:t>
      </w:r>
      <w:r>
        <w:rPr>
          <w:rFonts w:ascii="Times New Roman" w:hAnsi="Times New Roman" w:cs="Times New Roman"/>
          <w:sz w:val="24"/>
          <w:szCs w:val="24"/>
        </w:rPr>
        <w:t xml:space="preserve">Aborda el análisis y estudio de los procesos </w:t>
      </w:r>
      <w:r w:rsidRPr="00160BAA">
        <w:rPr>
          <w:rFonts w:ascii="Times New Roman" w:hAnsi="Times New Roman" w:cs="Times New Roman"/>
          <w:sz w:val="24"/>
          <w:szCs w:val="24"/>
        </w:rPr>
        <w:t>psicológicos que ocurren en la mente del comprador al elegir un producto en lugar de otro producto para comprender por qué sucedió de esta manera.</w:t>
      </w:r>
    </w:p>
    <w:p w14:paraId="1978C0D7" w14:textId="77777777" w:rsidR="00483BB6" w:rsidRPr="00160BAA" w:rsidRDefault="00483BB6" w:rsidP="00483BB6">
      <w:pPr>
        <w:pStyle w:val="Prrafodelista"/>
        <w:spacing w:line="360" w:lineRule="auto"/>
        <w:ind w:left="2496"/>
        <w:jc w:val="both"/>
        <w:rPr>
          <w:rFonts w:ascii="Times New Roman" w:hAnsi="Times New Roman" w:cs="Times New Roman"/>
          <w:b/>
          <w:bCs/>
          <w:sz w:val="24"/>
          <w:szCs w:val="24"/>
        </w:rPr>
      </w:pPr>
    </w:p>
    <w:p w14:paraId="488AB000" w14:textId="77777777" w:rsidR="00483BB6" w:rsidRPr="009F2F73" w:rsidRDefault="00483BB6" w:rsidP="00483BB6">
      <w:pPr>
        <w:spacing w:line="360" w:lineRule="auto"/>
        <w:ind w:left="708"/>
        <w:jc w:val="both"/>
        <w:rPr>
          <w:rFonts w:ascii="Times New Roman" w:hAnsi="Times New Roman" w:cs="Times New Roman"/>
          <w:b/>
          <w:bCs/>
          <w:sz w:val="24"/>
          <w:szCs w:val="24"/>
        </w:rPr>
      </w:pPr>
      <w:r w:rsidRPr="009F2F73">
        <w:rPr>
          <w:rFonts w:ascii="Times New Roman" w:hAnsi="Times New Roman" w:cs="Times New Roman"/>
          <w:b/>
          <w:bCs/>
          <w:sz w:val="24"/>
          <w:szCs w:val="24"/>
        </w:rPr>
        <w:t xml:space="preserve">SISTEMA INFORMATICO: </w:t>
      </w:r>
      <w:r w:rsidRPr="009F2F73">
        <w:rPr>
          <w:rFonts w:ascii="Times New Roman" w:hAnsi="Times New Roman" w:cs="Times New Roman"/>
          <w:sz w:val="24"/>
          <w:szCs w:val="24"/>
        </w:rPr>
        <w:t xml:space="preserve">Como cualquier sistema, un sistema informático es un conjunto de componentes, hardware, software y recursos humanos interrelacionados que pueden almacenar y procesar información. El hardware incluye una computadora o cualquier tipo de dispositivo electrónico inteligente, incluido un procesador, memoria, sistema de almacenamiento externo, etc. El software incluye un sistema operativo, firmware </w:t>
      </w:r>
      <w:r w:rsidRPr="009F2F73">
        <w:rPr>
          <w:rFonts w:ascii="Times New Roman" w:hAnsi="Times New Roman" w:cs="Times New Roman"/>
          <w:sz w:val="24"/>
          <w:szCs w:val="24"/>
        </w:rPr>
        <w:lastRenderedPageBreak/>
        <w:t>y programas de aplicación, de los cuales el sistema de gestión de bases de datos es particularmente importante.</w:t>
      </w:r>
      <w:r w:rsidRPr="00A9663C">
        <w:t xml:space="preserve"> </w:t>
      </w:r>
      <w:r w:rsidRPr="009F2F73">
        <w:rPr>
          <w:rFonts w:ascii="Times New Roman" w:hAnsi="Times New Roman" w:cs="Times New Roman"/>
          <w:sz w:val="24"/>
          <w:szCs w:val="24"/>
        </w:rPr>
        <w:t>Finalmente, el soporte humano incluye técnicos, analistas, programadores, operadores, etc., que crean y mantienen el sistema, así como los usuarios que lo utilizan. Hardware: consta de dispositivos electrónicos y mecánicos que realizan cálculos y gestión de la información. Software: son aplicaciones y datos que utilizan recursos de hardware. Individual: consta de dos usuarios que interactúan con el equipo. Información descriptiva: es una colección respaldada por manuales, tablas o cualquier instrucción.</w:t>
      </w:r>
    </w:p>
    <w:p w14:paraId="0B8EDD2D" w14:textId="77777777" w:rsidR="00483BB6" w:rsidRDefault="00483BB6" w:rsidP="00483BB6">
      <w:pPr>
        <w:pStyle w:val="Prrafodelista"/>
        <w:spacing w:line="360" w:lineRule="auto"/>
        <w:ind w:left="1776"/>
        <w:jc w:val="both"/>
        <w:rPr>
          <w:rFonts w:ascii="Times New Roman" w:hAnsi="Times New Roman" w:cs="Times New Roman"/>
          <w:b/>
          <w:bCs/>
          <w:sz w:val="24"/>
          <w:szCs w:val="24"/>
        </w:rPr>
      </w:pPr>
    </w:p>
    <w:p w14:paraId="02C7AD6A" w14:textId="77777777" w:rsidR="00483BB6" w:rsidRPr="009F2F73" w:rsidRDefault="00483BB6" w:rsidP="00483BB6">
      <w:pPr>
        <w:spacing w:line="360" w:lineRule="auto"/>
        <w:ind w:left="708"/>
        <w:jc w:val="both"/>
        <w:rPr>
          <w:rFonts w:ascii="Times New Roman" w:hAnsi="Times New Roman" w:cs="Times New Roman"/>
          <w:b/>
          <w:bCs/>
          <w:sz w:val="24"/>
          <w:szCs w:val="24"/>
        </w:rPr>
      </w:pPr>
      <w:r w:rsidRPr="009F2F73">
        <w:rPr>
          <w:rFonts w:ascii="Times New Roman" w:hAnsi="Times New Roman" w:cs="Times New Roman"/>
          <w:b/>
          <w:bCs/>
          <w:sz w:val="24"/>
          <w:szCs w:val="24"/>
        </w:rPr>
        <w:t xml:space="preserve">SISTEMATIZACION: </w:t>
      </w:r>
      <w:r w:rsidRPr="009F2F73">
        <w:rPr>
          <w:rFonts w:ascii="Times New Roman" w:hAnsi="Times New Roman" w:cs="Times New Roman"/>
          <w:sz w:val="24"/>
          <w:szCs w:val="24"/>
        </w:rPr>
        <w:t>Es el proceso permanente y acumulativo de creación de conocimiento a partir de la experiencia de intervención en la realidad social. Registre ordenadamente las experiencias que queremos compartir con los demás, combine tareas con apoyo teórico y concéntrese en determinar el aprendizaje de esa experiencia. Alguna de las características fundamentales que posee la sistematización son:</w:t>
      </w:r>
    </w:p>
    <w:p w14:paraId="41547979" w14:textId="77777777" w:rsidR="00483BB6" w:rsidRPr="00A9663C" w:rsidRDefault="00483BB6" w:rsidP="00483BB6">
      <w:pPr>
        <w:pStyle w:val="Prrafodelista"/>
        <w:spacing w:line="360" w:lineRule="auto"/>
        <w:rPr>
          <w:rFonts w:ascii="Times New Roman" w:hAnsi="Times New Roman" w:cs="Times New Roman"/>
          <w:b/>
          <w:bCs/>
          <w:sz w:val="24"/>
          <w:szCs w:val="24"/>
        </w:rPr>
      </w:pPr>
    </w:p>
    <w:p w14:paraId="60C4F91D"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Organice y reconstruya una o más experiencias para aclarar o descubrir la lógica de los procesos de la vida y los factores de intervención.</w:t>
      </w:r>
    </w:p>
    <w:p w14:paraId="7F95BC6D"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El primer nivel de conceptualización surge de la práctica concreta, haciéndolo comprensible y diseñado para superarlo.</w:t>
      </w:r>
    </w:p>
    <w:p w14:paraId="2E6A9B35"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Permitir tomar distancia de lo que se ha vivido</w:t>
      </w:r>
    </w:p>
    <w:p w14:paraId="4AD1129A"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Es un factor que posibilita y contribuye a la autoformación permanente</w:t>
      </w:r>
    </w:p>
    <w:p w14:paraId="51C36953"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Explicar y comunicar críticamente una o más experiencias.</w:t>
      </w:r>
    </w:p>
    <w:p w14:paraId="50AC64A7" w14:textId="77777777" w:rsidR="00483BB6" w:rsidRDefault="00483BB6" w:rsidP="00483BB6">
      <w:pPr>
        <w:pStyle w:val="Prrafodelista"/>
        <w:spacing w:line="360" w:lineRule="auto"/>
        <w:ind w:left="1440"/>
        <w:jc w:val="both"/>
        <w:rPr>
          <w:rFonts w:ascii="Times New Roman" w:hAnsi="Times New Roman" w:cs="Times New Roman"/>
          <w:sz w:val="24"/>
          <w:szCs w:val="24"/>
        </w:rPr>
      </w:pPr>
    </w:p>
    <w:p w14:paraId="009E29CC" w14:textId="77777777" w:rsidR="00483BB6" w:rsidRPr="009F2F73" w:rsidRDefault="00483BB6" w:rsidP="00483BB6">
      <w:pPr>
        <w:spacing w:line="360" w:lineRule="auto"/>
        <w:ind w:left="708"/>
        <w:jc w:val="both"/>
        <w:rPr>
          <w:rFonts w:ascii="Times New Roman" w:hAnsi="Times New Roman" w:cs="Times New Roman"/>
          <w:sz w:val="24"/>
          <w:szCs w:val="24"/>
        </w:rPr>
      </w:pPr>
      <w:r w:rsidRPr="009F2F73">
        <w:rPr>
          <w:rFonts w:ascii="Times New Roman" w:hAnsi="Times New Roman" w:cs="Times New Roman"/>
          <w:b/>
          <w:bCs/>
          <w:sz w:val="24"/>
          <w:szCs w:val="24"/>
        </w:rPr>
        <w:t xml:space="preserve">SOFTWARE: </w:t>
      </w:r>
      <w:r w:rsidRPr="009F2F73">
        <w:rPr>
          <w:rFonts w:ascii="Times New Roman" w:hAnsi="Times New Roman" w:cs="Times New Roman"/>
          <w:sz w:val="24"/>
          <w:szCs w:val="24"/>
        </w:rPr>
        <w:t>Conjunto de programas escritos para dar servicio a otros programas. Determinado software de sistemas (por ejemplo, compiladores, editores y herramientas para administrar archivos) procesa estructuras de información complejas pero deterministas. Otras aplicaciones de sistemas (por ejemplo, componentes de sistemas operativos, manejadores, software de redes, procesadores de telecomunicaciones) procesan sobre todo datos indeterminados.</w:t>
      </w:r>
    </w:p>
    <w:p w14:paraId="4EB62364" w14:textId="77777777" w:rsidR="00483BB6" w:rsidRDefault="00483BB6" w:rsidP="00483BB6">
      <w:pPr>
        <w:pStyle w:val="Prrafodelista"/>
        <w:spacing w:line="360" w:lineRule="auto"/>
        <w:ind w:left="1776"/>
        <w:jc w:val="both"/>
        <w:rPr>
          <w:rFonts w:ascii="Times New Roman" w:hAnsi="Times New Roman" w:cs="Times New Roman"/>
          <w:b/>
          <w:bCs/>
          <w:sz w:val="24"/>
          <w:szCs w:val="24"/>
        </w:rPr>
      </w:pPr>
    </w:p>
    <w:p w14:paraId="3C789A95" w14:textId="77777777" w:rsidR="00483BB6" w:rsidRDefault="00483BB6" w:rsidP="00483BB6">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Basados en lo mencionado por </w:t>
      </w:r>
      <w:r>
        <w:rPr>
          <w:rFonts w:ascii="Times New Roman" w:hAnsi="Times New Roman" w:cs="Times New Roman"/>
          <w:i/>
          <w:sz w:val="24"/>
          <w:szCs w:val="24"/>
        </w:rPr>
        <w:t xml:space="preserve">Pressman R. (2010), </w:t>
      </w:r>
      <w:r>
        <w:rPr>
          <w:rFonts w:ascii="Times New Roman" w:hAnsi="Times New Roman" w:cs="Times New Roman"/>
          <w:sz w:val="24"/>
          <w:szCs w:val="24"/>
        </w:rPr>
        <w:t>existen distintos dominios de aplicación de software entre los cuales se encuentran algunos como:</w:t>
      </w:r>
    </w:p>
    <w:p w14:paraId="79CF109B" w14:textId="77777777" w:rsidR="00483BB6" w:rsidRPr="00AE3CA6" w:rsidRDefault="00483BB6" w:rsidP="00483BB6">
      <w:pPr>
        <w:pStyle w:val="Prrafodelista"/>
        <w:spacing w:line="360" w:lineRule="auto"/>
        <w:ind w:left="1776"/>
        <w:jc w:val="both"/>
        <w:rPr>
          <w:rFonts w:ascii="Times New Roman" w:hAnsi="Times New Roman" w:cs="Times New Roman"/>
          <w:sz w:val="24"/>
          <w:szCs w:val="24"/>
        </w:rPr>
      </w:pPr>
    </w:p>
    <w:p w14:paraId="17BCF948" w14:textId="77777777" w:rsidR="00483BB6" w:rsidRDefault="00483BB6" w:rsidP="00483BB6">
      <w:pPr>
        <w:pStyle w:val="Prrafode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Software de Ingeniería y ciencias: </w:t>
      </w:r>
      <w:r>
        <w:rPr>
          <w:rFonts w:ascii="Times New Roman" w:hAnsi="Times New Roman" w:cs="Times New Roman"/>
          <w:sz w:val="24"/>
          <w:szCs w:val="24"/>
        </w:rPr>
        <w:t>Se</w:t>
      </w:r>
      <w:r w:rsidRPr="00AE3CA6">
        <w:rPr>
          <w:rFonts w:ascii="Times New Roman" w:hAnsi="Times New Roman" w:cs="Times New Roman"/>
          <w:sz w:val="24"/>
          <w:szCs w:val="24"/>
        </w:rPr>
        <w:t xml:space="preserve"> ha caracterizado por algoritmos “devoradores de números”. Las aplicaciones van de la astronomía a la vulcanología, del análisis de tensiones en automóviles a la dinámica orbital del transbordador espacial, y de la biología molecular a la manufactura automatizada. Sin embargo, las aplicaciones modernas dentro del área de la ingeniería y las ciencias están abandonando los algoritmos numéricos convencionales. </w:t>
      </w:r>
    </w:p>
    <w:p w14:paraId="47B3F315" w14:textId="77777777" w:rsidR="00483BB6" w:rsidRDefault="00483BB6" w:rsidP="00483BB6">
      <w:pPr>
        <w:pStyle w:val="Prrafode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Software Incrustado:</w:t>
      </w:r>
      <w:r>
        <w:rPr>
          <w:rFonts w:ascii="Times New Roman" w:hAnsi="Times New Roman" w:cs="Times New Roman"/>
          <w:sz w:val="24"/>
          <w:szCs w:val="24"/>
        </w:rPr>
        <w:t xml:space="preserve"> R</w:t>
      </w:r>
      <w:r w:rsidRPr="00AE3CA6">
        <w:rPr>
          <w:rFonts w:ascii="Times New Roman" w:hAnsi="Times New Roman" w:cs="Times New Roman"/>
          <w:sz w:val="24"/>
          <w:szCs w:val="24"/>
        </w:rPr>
        <w:t>eside dentro de un producto o sistema y se usa para implementar y</w:t>
      </w:r>
      <w:r>
        <w:rPr>
          <w:rFonts w:ascii="Times New Roman" w:hAnsi="Times New Roman" w:cs="Times New Roman"/>
          <w:sz w:val="24"/>
          <w:szCs w:val="24"/>
        </w:rPr>
        <w:t xml:space="preserve"> </w:t>
      </w:r>
      <w:r w:rsidRPr="00AE3CA6">
        <w:rPr>
          <w:rFonts w:ascii="Times New Roman" w:hAnsi="Times New Roman" w:cs="Times New Roman"/>
          <w:sz w:val="24"/>
          <w:szCs w:val="24"/>
        </w:rPr>
        <w:t>controlar características y funciones para el usuario final y para el sistema en sí. El software incrustado ejecuta funciones limitadas y particulares (por ejemplo, control del tablero de un horno de microondas) o provee una capacidad significativa de funcionamiento y control</w:t>
      </w:r>
      <w:r>
        <w:rPr>
          <w:rFonts w:ascii="Times New Roman" w:hAnsi="Times New Roman" w:cs="Times New Roman"/>
          <w:sz w:val="24"/>
          <w:szCs w:val="24"/>
        </w:rPr>
        <w:t xml:space="preserve"> </w:t>
      </w:r>
      <w:r w:rsidRPr="00AE3CA6">
        <w:rPr>
          <w:rFonts w:ascii="Times New Roman" w:hAnsi="Times New Roman" w:cs="Times New Roman"/>
          <w:sz w:val="24"/>
          <w:szCs w:val="24"/>
        </w:rPr>
        <w:t>(funciones digitales en un automóvil, como el control del combustible, del tablero de control y de los sistemas de frenado).</w:t>
      </w:r>
    </w:p>
    <w:p w14:paraId="5D8141BF" w14:textId="77777777" w:rsidR="00483BB6" w:rsidRDefault="00483BB6" w:rsidP="00483BB6">
      <w:pPr>
        <w:pStyle w:val="Prrafodelista"/>
        <w:numPr>
          <w:ilvl w:val="0"/>
          <w:numId w:val="15"/>
        </w:numPr>
        <w:spacing w:line="360" w:lineRule="auto"/>
        <w:jc w:val="both"/>
        <w:rPr>
          <w:rFonts w:ascii="Times New Roman" w:hAnsi="Times New Roman" w:cs="Times New Roman"/>
          <w:sz w:val="24"/>
          <w:szCs w:val="24"/>
        </w:rPr>
      </w:pPr>
      <w:r w:rsidRPr="00AE3CA6">
        <w:rPr>
          <w:rFonts w:ascii="Times New Roman" w:hAnsi="Times New Roman" w:cs="Times New Roman"/>
          <w:b/>
          <w:bCs/>
          <w:sz w:val="24"/>
          <w:szCs w:val="24"/>
        </w:rPr>
        <w:t>Software de línea de productos:</w:t>
      </w:r>
      <w:r w:rsidRPr="00AE3CA6">
        <w:rPr>
          <w:rFonts w:ascii="Times New Roman" w:hAnsi="Times New Roman" w:cs="Times New Roman"/>
          <w:sz w:val="24"/>
          <w:szCs w:val="24"/>
        </w:rPr>
        <w:t xml:space="preserve"> </w:t>
      </w:r>
      <w:r>
        <w:rPr>
          <w:rFonts w:ascii="Times New Roman" w:hAnsi="Times New Roman" w:cs="Times New Roman"/>
          <w:sz w:val="24"/>
          <w:szCs w:val="24"/>
        </w:rPr>
        <w:t>E</w:t>
      </w:r>
      <w:r w:rsidRPr="00AE3CA6">
        <w:rPr>
          <w:rFonts w:ascii="Times New Roman" w:hAnsi="Times New Roman" w:cs="Times New Roman"/>
          <w:sz w:val="24"/>
          <w:szCs w:val="24"/>
        </w:rPr>
        <w:t>s diseñado para proporcionar una capacidad específica para uso de muchos consumidores diferentes. El software de línea de productos se</w:t>
      </w:r>
      <w:r>
        <w:rPr>
          <w:rFonts w:ascii="Times New Roman" w:hAnsi="Times New Roman" w:cs="Times New Roman"/>
          <w:sz w:val="24"/>
          <w:szCs w:val="24"/>
        </w:rPr>
        <w:t xml:space="preserve"> </w:t>
      </w:r>
      <w:r w:rsidRPr="00AE3CA6">
        <w:rPr>
          <w:rFonts w:ascii="Times New Roman" w:hAnsi="Times New Roman" w:cs="Times New Roman"/>
          <w:sz w:val="24"/>
          <w:szCs w:val="24"/>
        </w:rPr>
        <w:t>centra en algún mercado limitado y particular (por ejemplo, control del inventario de productos) o se dirige a mercados masivos de consumidores (procesamiento de textos, hojas</w:t>
      </w:r>
      <w:r>
        <w:rPr>
          <w:rFonts w:ascii="Times New Roman" w:hAnsi="Times New Roman" w:cs="Times New Roman"/>
          <w:sz w:val="24"/>
          <w:szCs w:val="24"/>
        </w:rPr>
        <w:t xml:space="preserve"> </w:t>
      </w:r>
      <w:r w:rsidRPr="00AE3CA6">
        <w:rPr>
          <w:rFonts w:ascii="Times New Roman" w:hAnsi="Times New Roman" w:cs="Times New Roman"/>
          <w:sz w:val="24"/>
          <w:szCs w:val="24"/>
        </w:rPr>
        <w:t>de cálculo, gráficas por computadora, multimedios, entretenimiento, administración de</w:t>
      </w:r>
      <w:r>
        <w:rPr>
          <w:rFonts w:ascii="Times New Roman" w:hAnsi="Times New Roman" w:cs="Times New Roman"/>
          <w:sz w:val="24"/>
          <w:szCs w:val="24"/>
        </w:rPr>
        <w:t xml:space="preserve"> </w:t>
      </w:r>
      <w:r w:rsidRPr="00AE3CA6">
        <w:rPr>
          <w:rFonts w:ascii="Times New Roman" w:hAnsi="Times New Roman" w:cs="Times New Roman"/>
          <w:sz w:val="24"/>
          <w:szCs w:val="24"/>
        </w:rPr>
        <w:t>base de datos y aplicaciones para finanzas personales o de negocios).</w:t>
      </w:r>
    </w:p>
    <w:p w14:paraId="42C4236A" w14:textId="77777777" w:rsidR="00483BB6" w:rsidRPr="00AE3CA6" w:rsidRDefault="00483BB6" w:rsidP="00483BB6">
      <w:pPr>
        <w:pStyle w:val="Prrafodelista"/>
        <w:numPr>
          <w:ilvl w:val="0"/>
          <w:numId w:val="15"/>
        </w:numPr>
        <w:spacing w:line="360" w:lineRule="auto"/>
        <w:jc w:val="both"/>
        <w:rPr>
          <w:rFonts w:ascii="Times New Roman" w:hAnsi="Times New Roman" w:cs="Times New Roman"/>
          <w:sz w:val="28"/>
          <w:szCs w:val="28"/>
        </w:rPr>
      </w:pPr>
      <w:r w:rsidRPr="00AE3CA6">
        <w:rPr>
          <w:rFonts w:ascii="Times New Roman" w:hAnsi="Times New Roman" w:cs="Times New Roman"/>
          <w:b/>
          <w:bCs/>
          <w:sz w:val="24"/>
          <w:szCs w:val="24"/>
        </w:rPr>
        <w:t>Aplicaciones web:</w:t>
      </w:r>
      <w:r w:rsidRPr="00AE3CA6">
        <w:rPr>
          <w:rFonts w:ascii="Times New Roman" w:hAnsi="Times New Roman" w:cs="Times New Roman"/>
          <w:sz w:val="24"/>
          <w:szCs w:val="24"/>
        </w:rPr>
        <w:t xml:space="preserve"> llamadas “</w:t>
      </w:r>
      <w:r w:rsidRPr="00B64E15">
        <w:rPr>
          <w:rFonts w:ascii="Times New Roman" w:hAnsi="Times New Roman" w:cs="Times New Roman"/>
          <w:sz w:val="24"/>
          <w:szCs w:val="24"/>
        </w:rPr>
        <w:t>webapps</w:t>
      </w:r>
      <w:r w:rsidRPr="00AE3CA6">
        <w:rPr>
          <w:rFonts w:ascii="Times New Roman" w:hAnsi="Times New Roman" w:cs="Times New Roman"/>
          <w:sz w:val="24"/>
          <w:szCs w:val="24"/>
        </w:rPr>
        <w:t xml:space="preserve">”, esta categoría de software centrado en redes agrupa una amplia gama de aplicaciones. En su forma más sencilla, las </w:t>
      </w:r>
      <w:r w:rsidRPr="00B64E15">
        <w:rPr>
          <w:rFonts w:ascii="Times New Roman" w:hAnsi="Times New Roman" w:cs="Times New Roman"/>
          <w:sz w:val="24"/>
          <w:szCs w:val="24"/>
        </w:rPr>
        <w:t>webapps</w:t>
      </w:r>
      <w:r w:rsidRPr="00AE3CA6">
        <w:rPr>
          <w:rFonts w:ascii="Times New Roman" w:hAnsi="Times New Roman" w:cs="Times New Roman"/>
          <w:sz w:val="24"/>
          <w:szCs w:val="24"/>
        </w:rPr>
        <w:t xml:space="preserve"> son poco más que un conjunto de archivos de hipertexto vinculados que presentan información con uso de texto y gráficas limitadas. Sin embargo, desde que surgió Web 2.0, las webapps están evolucionando hacia ambientes de cómputo sofisticados que no sólo proveen características aisladas, funciones de cómputo y contenido para el usuario final, sino que también están integradas con bases de datos corporativas y aplicaciones de negocios.</w:t>
      </w:r>
    </w:p>
    <w:p w14:paraId="798F69FA" w14:textId="77777777" w:rsidR="00483BB6" w:rsidRPr="00AE3CA6" w:rsidRDefault="00483BB6" w:rsidP="00483BB6">
      <w:pPr>
        <w:pStyle w:val="Prrafodelista"/>
        <w:spacing w:line="360" w:lineRule="auto"/>
        <w:ind w:left="2496"/>
        <w:jc w:val="both"/>
        <w:rPr>
          <w:rFonts w:ascii="Times New Roman" w:hAnsi="Times New Roman" w:cs="Times New Roman"/>
          <w:sz w:val="28"/>
          <w:szCs w:val="28"/>
        </w:rPr>
      </w:pPr>
    </w:p>
    <w:p w14:paraId="0DE19F2C" w14:textId="77777777" w:rsidR="00483BB6" w:rsidRPr="0053741C" w:rsidRDefault="00483BB6" w:rsidP="00483BB6">
      <w:pPr>
        <w:pStyle w:val="Prrafodelista"/>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VENTAS: </w:t>
      </w:r>
      <w:r>
        <w:rPr>
          <w:rFonts w:ascii="Times New Roman" w:hAnsi="Times New Roman" w:cs="Times New Roman"/>
          <w:sz w:val="24"/>
          <w:szCs w:val="24"/>
        </w:rPr>
        <w:t>Corresponde a la acción de t</w:t>
      </w:r>
      <w:r w:rsidRPr="00AE3CA6">
        <w:rPr>
          <w:rFonts w:ascii="Times New Roman" w:hAnsi="Times New Roman" w:cs="Times New Roman"/>
          <w:sz w:val="24"/>
          <w:szCs w:val="24"/>
        </w:rPr>
        <w:t>raspasar a otro la propiedad por el precio convenido.</w:t>
      </w:r>
      <w:r w:rsidRPr="00AE3CA6">
        <w:t xml:space="preserve"> </w:t>
      </w:r>
      <w:r w:rsidRPr="00AE3CA6">
        <w:rPr>
          <w:rFonts w:ascii="Times New Roman" w:hAnsi="Times New Roman" w:cs="Times New Roman"/>
          <w:sz w:val="24"/>
          <w:szCs w:val="24"/>
        </w:rPr>
        <w:t>Las ventas y el marketing están estrechamente vinculados, y las ventas están diseñadas para vender o transferir productos o servicios a cambio de ganancias. El comportamiento de venta es una disciplina y un comportamiento que es esencial para saber cómo crecer para tener éxito, lo que no es fácil para un cierto número de empresas, porque es importante comprender cómo proporcionar y vender para crear una cartera a lo largo del tiempo. A medida que pasa el tiempo, aumenta la cantidad de solventes y clientes duraderos.</w:t>
      </w:r>
      <w:r>
        <w:rPr>
          <w:rFonts w:ascii="Times New Roman" w:hAnsi="Times New Roman" w:cs="Times New Roman"/>
          <w:sz w:val="24"/>
          <w:szCs w:val="24"/>
        </w:rPr>
        <w:t xml:space="preserve"> Cabe resaltar que para manejar un potencial de ventas es fundamental implementar planes estratégicos que permitan analizar el mercado con el fin de obtener resultados positivos, dichos planes estratégicos deben contener algunas etapas como:</w:t>
      </w:r>
    </w:p>
    <w:p w14:paraId="23A41E7F" w14:textId="77777777" w:rsidR="00483BB6" w:rsidRPr="00FC3327" w:rsidRDefault="00483BB6" w:rsidP="00483BB6">
      <w:pPr>
        <w:pStyle w:val="Prrafodelista"/>
        <w:spacing w:line="360" w:lineRule="auto"/>
        <w:ind w:left="1776"/>
        <w:jc w:val="both"/>
        <w:rPr>
          <w:rFonts w:ascii="Times New Roman" w:hAnsi="Times New Roman" w:cs="Times New Roman"/>
          <w:b/>
          <w:bCs/>
          <w:sz w:val="24"/>
          <w:szCs w:val="24"/>
        </w:rPr>
      </w:pPr>
    </w:p>
    <w:p w14:paraId="6A32BADC" w14:textId="77777777" w:rsidR="00483BB6" w:rsidRPr="00FC3327"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Análisis de mercado e interno de la compañía</w:t>
      </w:r>
    </w:p>
    <w:p w14:paraId="37378A20" w14:textId="77777777" w:rsidR="00483BB6" w:rsidRPr="00FC3327"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Definición de los objetivos de venta</w:t>
      </w:r>
    </w:p>
    <w:p w14:paraId="68BABF4B" w14:textId="77777777" w:rsidR="00483BB6" w:rsidRPr="00FC3327"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Desarrollar e implementar estrategias de ventas</w:t>
      </w:r>
    </w:p>
    <w:p w14:paraId="5F499FFF" w14:textId="77777777" w:rsidR="00483BB6" w:rsidRPr="00FC3327"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Construir un manual de ventas </w:t>
      </w:r>
    </w:p>
    <w:p w14:paraId="268BEE3A" w14:textId="77777777" w:rsidR="00483BB6" w:rsidRPr="00347CF2"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Definir las estrategias para consolidar y garantizar una relación con los clientes y garantizar una permanencia a largo plazo de este.</w:t>
      </w:r>
    </w:p>
    <w:p w14:paraId="613EF2D2" w14:textId="77777777" w:rsidR="00483BB6" w:rsidRDefault="00483BB6" w:rsidP="00483BB6">
      <w:pPr>
        <w:pStyle w:val="Ttulo2"/>
        <w:rPr>
          <w:rFonts w:ascii="Times New Roman" w:hAnsi="Times New Roman" w:cs="Times New Roman"/>
          <w:b/>
          <w:bCs/>
          <w:color w:val="000000" w:themeColor="text1"/>
          <w:sz w:val="24"/>
          <w:szCs w:val="24"/>
        </w:rPr>
      </w:pPr>
      <w:bookmarkStart w:id="82" w:name="_Toc45734283"/>
      <w:bookmarkStart w:id="83" w:name="_Toc56346772"/>
      <w:bookmarkStart w:id="84" w:name="_Toc66493383"/>
      <w:bookmarkStart w:id="85" w:name="_Toc70188380"/>
      <w:r w:rsidRPr="00FC3327">
        <w:rPr>
          <w:rFonts w:ascii="Times New Roman" w:hAnsi="Times New Roman" w:cs="Times New Roman"/>
          <w:b/>
          <w:bCs/>
          <w:color w:val="000000" w:themeColor="text1"/>
          <w:sz w:val="24"/>
          <w:szCs w:val="24"/>
        </w:rPr>
        <w:t>6.5. Marco Ingenieril</w:t>
      </w:r>
      <w:bookmarkEnd w:id="82"/>
      <w:bookmarkEnd w:id="83"/>
      <w:bookmarkEnd w:id="84"/>
      <w:bookmarkEnd w:id="85"/>
    </w:p>
    <w:p w14:paraId="46F654A1" w14:textId="77777777" w:rsidR="00483BB6" w:rsidRPr="00BB1CDD" w:rsidRDefault="00483BB6" w:rsidP="00483BB6"/>
    <w:p w14:paraId="7319855E" w14:textId="77777777" w:rsidR="00483BB6" w:rsidRDefault="00483BB6" w:rsidP="00483BB6">
      <w:pPr>
        <w:spacing w:line="360" w:lineRule="auto"/>
        <w:ind w:left="708" w:firstLine="12"/>
        <w:jc w:val="both"/>
      </w:pPr>
      <w:r w:rsidRPr="00B41DF4">
        <w:rPr>
          <w:rFonts w:ascii="Times New Roman" w:hAnsi="Times New Roman" w:cs="Times New Roman"/>
          <w:sz w:val="24"/>
          <w:szCs w:val="24"/>
        </w:rPr>
        <w:t xml:space="preserve">Como apoyo </w:t>
      </w:r>
      <w:r w:rsidRPr="006030C3">
        <w:rPr>
          <w:rFonts w:ascii="Times New Roman" w:hAnsi="Times New Roman" w:cs="Times New Roman"/>
          <w:sz w:val="24"/>
          <w:szCs w:val="24"/>
        </w:rPr>
        <w:t>fundamental</w:t>
      </w:r>
      <w:r w:rsidRPr="00B41DF4">
        <w:rPr>
          <w:rFonts w:ascii="Times New Roman" w:hAnsi="Times New Roman" w:cs="Times New Roman"/>
          <w:sz w:val="24"/>
          <w:szCs w:val="24"/>
        </w:rPr>
        <w:t xml:space="preserve"> </w:t>
      </w:r>
      <w:r>
        <w:rPr>
          <w:rFonts w:ascii="Times New Roman" w:hAnsi="Times New Roman" w:cs="Times New Roman"/>
          <w:sz w:val="24"/>
          <w:szCs w:val="24"/>
        </w:rPr>
        <w:t>se hará la descripción</w:t>
      </w:r>
      <w:r w:rsidRPr="00BB1CDD">
        <w:rPr>
          <w:rFonts w:ascii="Times New Roman" w:hAnsi="Times New Roman" w:cs="Times New Roman"/>
          <w:sz w:val="24"/>
          <w:szCs w:val="24"/>
        </w:rPr>
        <w:t xml:space="preserve"> </w:t>
      </w:r>
      <w:r>
        <w:rPr>
          <w:rFonts w:ascii="Times New Roman" w:hAnsi="Times New Roman" w:cs="Times New Roman"/>
          <w:sz w:val="24"/>
          <w:szCs w:val="24"/>
        </w:rPr>
        <w:t>de las herramientas que serán utilizadas para</w:t>
      </w:r>
      <w:r w:rsidRPr="00B41DF4">
        <w:rPr>
          <w:rFonts w:ascii="Times New Roman" w:hAnsi="Times New Roman" w:cs="Times New Roman"/>
          <w:sz w:val="24"/>
          <w:szCs w:val="24"/>
        </w:rPr>
        <w:t xml:space="preserve"> el desarrollo </w:t>
      </w:r>
      <w:r>
        <w:rPr>
          <w:rFonts w:ascii="Times New Roman" w:hAnsi="Times New Roman" w:cs="Times New Roman"/>
          <w:sz w:val="24"/>
          <w:szCs w:val="24"/>
        </w:rPr>
        <w:t>del modulo</w:t>
      </w:r>
    </w:p>
    <w:p w14:paraId="351E6208" w14:textId="77777777" w:rsidR="00483BB6" w:rsidRDefault="00483BB6" w:rsidP="00483BB6">
      <w:pPr>
        <w:pStyle w:val="Ttulo3"/>
        <w:spacing w:line="360" w:lineRule="auto"/>
        <w:ind w:firstLine="420"/>
        <w:rPr>
          <w:rFonts w:ascii="Times New Roman" w:hAnsi="Times New Roman" w:cs="Times New Roman"/>
          <w:b/>
          <w:bCs/>
          <w:color w:val="000000" w:themeColor="text1"/>
        </w:rPr>
      </w:pPr>
      <w:bookmarkStart w:id="86" w:name="_Toc45734284"/>
      <w:bookmarkStart w:id="87" w:name="_Toc56346773"/>
      <w:bookmarkStart w:id="88" w:name="_Toc66493384"/>
      <w:bookmarkStart w:id="89" w:name="_Toc70188381"/>
      <w:r w:rsidRPr="00162371">
        <w:rPr>
          <w:rFonts w:ascii="Times New Roman" w:hAnsi="Times New Roman" w:cs="Times New Roman"/>
          <w:b/>
          <w:bCs/>
          <w:color w:val="000000" w:themeColor="text1"/>
        </w:rPr>
        <w:t>6.5.1. UML</w:t>
      </w:r>
      <w:bookmarkEnd w:id="86"/>
      <w:bookmarkEnd w:id="87"/>
      <w:bookmarkEnd w:id="88"/>
      <w:bookmarkEnd w:id="89"/>
      <w:r w:rsidRPr="00162371">
        <w:rPr>
          <w:rFonts w:ascii="Times New Roman" w:hAnsi="Times New Roman" w:cs="Times New Roman"/>
          <w:b/>
          <w:bCs/>
          <w:color w:val="000000" w:themeColor="text1"/>
        </w:rPr>
        <w:t xml:space="preserve">     </w:t>
      </w:r>
    </w:p>
    <w:p w14:paraId="69A3A28C" w14:textId="77777777" w:rsidR="00483BB6" w:rsidRDefault="00483BB6" w:rsidP="00483BB6">
      <w:pPr>
        <w:spacing w:line="360" w:lineRule="auto"/>
        <w:ind w:left="405"/>
        <w:jc w:val="both"/>
        <w:rPr>
          <w:rFonts w:ascii="Times New Roman" w:hAnsi="Times New Roman" w:cs="Times New Roman"/>
          <w:sz w:val="24"/>
          <w:szCs w:val="24"/>
        </w:rPr>
      </w:pPr>
      <w:r>
        <w:rPr>
          <w:rFonts w:ascii="Times New Roman" w:hAnsi="Times New Roman" w:cs="Times New Roman"/>
          <w:sz w:val="24"/>
          <w:szCs w:val="24"/>
        </w:rPr>
        <w:t>En paráfrasis de</w:t>
      </w:r>
      <w:r w:rsidRPr="006030C3">
        <w:rPr>
          <w:rFonts w:ascii="Times New Roman" w:hAnsi="Times New Roman" w:cs="Times New Roman"/>
          <w:sz w:val="24"/>
          <w:szCs w:val="24"/>
        </w:rPr>
        <w:t xml:space="preserve"> </w:t>
      </w:r>
      <w:r w:rsidRPr="002358F7">
        <w:rPr>
          <w:rFonts w:ascii="Times New Roman" w:hAnsi="Times New Roman" w:cs="Times New Roman"/>
          <w:i/>
          <w:sz w:val="24"/>
          <w:szCs w:val="24"/>
        </w:rPr>
        <w:t>Booch, Rumbaugh y Jacobson (2006)</w:t>
      </w:r>
      <w:r>
        <w:rPr>
          <w:rFonts w:ascii="Times New Roman" w:hAnsi="Times New Roman" w:cs="Times New Roman"/>
          <w:sz w:val="24"/>
          <w:szCs w:val="24"/>
        </w:rPr>
        <w:t>, UML se puede definir como el l</w:t>
      </w:r>
      <w:r w:rsidRPr="00BE2360">
        <w:rPr>
          <w:rFonts w:ascii="Times New Roman" w:hAnsi="Times New Roman" w:cs="Times New Roman"/>
          <w:sz w:val="24"/>
          <w:szCs w:val="24"/>
        </w:rPr>
        <w:t xml:space="preserve">enguaje estándar para escribir diseños software. UML se puede usar para ver, especificar, construir y registrar </w:t>
      </w:r>
      <w:r>
        <w:rPr>
          <w:rFonts w:ascii="Times New Roman" w:hAnsi="Times New Roman" w:cs="Times New Roman"/>
          <w:sz w:val="24"/>
          <w:szCs w:val="24"/>
        </w:rPr>
        <w:t xml:space="preserve">y </w:t>
      </w:r>
      <w:r w:rsidRPr="00BE2360">
        <w:rPr>
          <w:rFonts w:ascii="Times New Roman" w:hAnsi="Times New Roman" w:cs="Times New Roman"/>
          <w:sz w:val="24"/>
          <w:szCs w:val="24"/>
        </w:rPr>
        <w:t>document</w:t>
      </w:r>
      <w:r>
        <w:rPr>
          <w:rFonts w:ascii="Times New Roman" w:hAnsi="Times New Roman" w:cs="Times New Roman"/>
          <w:sz w:val="24"/>
          <w:szCs w:val="24"/>
        </w:rPr>
        <w:t>ar los</w:t>
      </w:r>
      <w:r w:rsidRPr="00BE2360">
        <w:rPr>
          <w:rFonts w:ascii="Times New Roman" w:hAnsi="Times New Roman" w:cs="Times New Roman"/>
          <w:sz w:val="24"/>
          <w:szCs w:val="24"/>
        </w:rPr>
        <w:t xml:space="preserve"> </w:t>
      </w:r>
      <w:r>
        <w:rPr>
          <w:rFonts w:ascii="Times New Roman" w:hAnsi="Times New Roman" w:cs="Times New Roman"/>
          <w:sz w:val="24"/>
          <w:szCs w:val="24"/>
        </w:rPr>
        <w:t>a</w:t>
      </w:r>
      <w:r w:rsidRPr="00BE2360">
        <w:rPr>
          <w:rFonts w:ascii="Times New Roman" w:hAnsi="Times New Roman" w:cs="Times New Roman"/>
          <w:sz w:val="24"/>
          <w:szCs w:val="24"/>
        </w:rPr>
        <w:t xml:space="preserve">rtefactos para sistemas </w:t>
      </w:r>
      <w:r>
        <w:rPr>
          <w:rFonts w:ascii="Times New Roman" w:hAnsi="Times New Roman" w:cs="Times New Roman"/>
          <w:sz w:val="24"/>
          <w:szCs w:val="24"/>
        </w:rPr>
        <w:t>de desarrollo de</w:t>
      </w:r>
      <w:r w:rsidRPr="00BE2360">
        <w:rPr>
          <w:rFonts w:ascii="Times New Roman" w:hAnsi="Times New Roman" w:cs="Times New Roman"/>
          <w:sz w:val="24"/>
          <w:szCs w:val="24"/>
        </w:rPr>
        <w:t xml:space="preserve"> software. En otras palabras, como </w:t>
      </w:r>
      <w:r>
        <w:rPr>
          <w:rFonts w:ascii="Times New Roman" w:hAnsi="Times New Roman" w:cs="Times New Roman"/>
          <w:sz w:val="24"/>
          <w:szCs w:val="24"/>
        </w:rPr>
        <w:t>l</w:t>
      </w:r>
      <w:r w:rsidRPr="00BE2360">
        <w:rPr>
          <w:rFonts w:ascii="Times New Roman" w:hAnsi="Times New Roman" w:cs="Times New Roman"/>
          <w:sz w:val="24"/>
          <w:szCs w:val="24"/>
        </w:rPr>
        <w:t>os arquitectos crean planes para el uso de las empresas de construcción, los diseñadores de software crean diagramas UML para ayudar a los desarrolladores de software</w:t>
      </w:r>
      <w:r>
        <w:rPr>
          <w:rFonts w:ascii="Times New Roman" w:hAnsi="Times New Roman" w:cs="Times New Roman"/>
          <w:sz w:val="24"/>
          <w:szCs w:val="24"/>
        </w:rPr>
        <w:t xml:space="preserve"> a construir</w:t>
      </w:r>
      <w:r w:rsidRPr="00BE2360">
        <w:rPr>
          <w:rFonts w:ascii="Times New Roman" w:hAnsi="Times New Roman" w:cs="Times New Roman"/>
          <w:sz w:val="24"/>
          <w:szCs w:val="24"/>
        </w:rPr>
        <w:t xml:space="preserve"> software. </w:t>
      </w:r>
    </w:p>
    <w:p w14:paraId="459FC64D" w14:textId="77777777" w:rsidR="00483BB6" w:rsidRDefault="00483BB6" w:rsidP="00483BB6">
      <w:pPr>
        <w:spacing w:line="360" w:lineRule="auto"/>
        <w:ind w:left="420"/>
        <w:jc w:val="both"/>
        <w:rPr>
          <w:rFonts w:ascii="Times New Roman" w:hAnsi="Times New Roman" w:cs="Times New Roman"/>
          <w:sz w:val="24"/>
          <w:szCs w:val="24"/>
        </w:rPr>
      </w:pPr>
      <w:r w:rsidRPr="006E2361">
        <w:rPr>
          <w:rFonts w:ascii="Times New Roman" w:hAnsi="Times New Roman" w:cs="Times New Roman"/>
          <w:sz w:val="24"/>
          <w:szCs w:val="24"/>
        </w:rPr>
        <w:lastRenderedPageBreak/>
        <w:t>UML permite modelar sistemas de información. El objetivo es obtener modelos. Además de describir tales sistemas de alguna forma, los clientes o usuarios también pueden entender lo que se está modelando</w:t>
      </w:r>
      <w:r>
        <w:rPr>
          <w:rFonts w:ascii="Times New Roman" w:hAnsi="Times New Roman" w:cs="Times New Roman"/>
          <w:sz w:val="24"/>
          <w:szCs w:val="24"/>
        </w:rPr>
        <w:t>. UML está compuesto por diversos elementos gráficos que se combinan para conformar una serie de diagramas. Teniendo en cuenta que UML es un lenguaje, cuenta con una serie de reglas y parámetros que permiten la realización de cada uno de los diagramas que permitan realizar un análisis y modelado de un sistema.</w:t>
      </w:r>
    </w:p>
    <w:p w14:paraId="1D8751F7"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sidRPr="00F80DF3">
        <w:rPr>
          <w:rFonts w:ascii="Times New Roman" w:hAnsi="Times New Roman" w:cs="Times New Roman"/>
          <w:b/>
          <w:bCs/>
          <w:color w:val="000000" w:themeColor="text1"/>
          <w:sz w:val="24"/>
          <w:szCs w:val="24"/>
        </w:rPr>
        <w:t>Ventajas</w:t>
      </w:r>
      <w:r>
        <w:rPr>
          <w:rFonts w:ascii="Times New Roman" w:hAnsi="Times New Roman" w:cs="Times New Roman"/>
          <w:b/>
          <w:bCs/>
          <w:color w:val="000000" w:themeColor="text1"/>
          <w:sz w:val="24"/>
          <w:szCs w:val="24"/>
        </w:rPr>
        <w:t xml:space="preserve"> de UML</w:t>
      </w:r>
    </w:p>
    <w:p w14:paraId="6B6029F9"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63372CF7" w14:textId="77777777" w:rsidR="00483BB6" w:rsidRPr="00D91D58"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Se puede hacer implementación de este lenguaje para diferentes tipos de sistemas</w:t>
      </w:r>
    </w:p>
    <w:p w14:paraId="56C4F524" w14:textId="77777777" w:rsidR="00483BB6" w:rsidRPr="00D91D58"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Permite la utilización de notaciones que son fundamentales para el campo de la ingeniería de software</w:t>
      </w:r>
    </w:p>
    <w:p w14:paraId="5CFD581E" w14:textId="77777777" w:rsidR="00483BB6" w:rsidRPr="00D91D58"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Es de fácil aprendizaje lo cual permite ser usado por cual personal sin importar el área de enfoque</w:t>
      </w:r>
    </w:p>
    <w:p w14:paraId="7E2A6244" w14:textId="77777777" w:rsidR="00483BB6" w:rsidRDefault="00483BB6" w:rsidP="00483BB6">
      <w:pPr>
        <w:pStyle w:val="Prrafodelista"/>
        <w:spacing w:line="360" w:lineRule="auto"/>
        <w:ind w:left="2850"/>
        <w:jc w:val="both"/>
        <w:rPr>
          <w:rFonts w:ascii="Times New Roman" w:hAnsi="Times New Roman" w:cs="Times New Roman"/>
          <w:b/>
          <w:bCs/>
          <w:color w:val="000000" w:themeColor="text1"/>
          <w:sz w:val="24"/>
          <w:szCs w:val="24"/>
        </w:rPr>
      </w:pPr>
    </w:p>
    <w:p w14:paraId="3B08D612"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Desventajas de UML</w:t>
      </w:r>
    </w:p>
    <w:p w14:paraId="5D0944AF"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479CC6BD" w14:textId="77777777" w:rsidR="00483BB6"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No funciona como método de desarrollo formal de software</w:t>
      </w:r>
    </w:p>
    <w:p w14:paraId="64812057" w14:textId="77777777" w:rsidR="00483BB6" w:rsidRPr="00D91D58"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Al ser una herramienta únicamente de modelado, funciona como método independiente al área de desarrollo</w:t>
      </w:r>
    </w:p>
    <w:p w14:paraId="48C2A816" w14:textId="77777777" w:rsidR="00483BB6" w:rsidRPr="00B64E15" w:rsidRDefault="00483BB6" w:rsidP="00483BB6">
      <w:pPr>
        <w:pStyle w:val="Ttulo3"/>
        <w:spacing w:line="360" w:lineRule="auto"/>
        <w:ind w:firstLine="420"/>
        <w:rPr>
          <w:rFonts w:ascii="Times New Roman" w:hAnsi="Times New Roman" w:cs="Times New Roman"/>
          <w:b/>
          <w:bCs/>
          <w:color w:val="000000" w:themeColor="text1"/>
        </w:rPr>
      </w:pPr>
      <w:bookmarkStart w:id="90" w:name="_Toc66493385"/>
      <w:bookmarkStart w:id="91" w:name="_Toc70188382"/>
      <w:r w:rsidRPr="00B64E15">
        <w:rPr>
          <w:rFonts w:ascii="Times New Roman" w:hAnsi="Times New Roman" w:cs="Times New Roman"/>
          <w:b/>
          <w:bCs/>
          <w:color w:val="000000" w:themeColor="text1"/>
        </w:rPr>
        <w:t>6.5.2. Enterprise Architect</w:t>
      </w:r>
      <w:bookmarkEnd w:id="90"/>
      <w:bookmarkEnd w:id="91"/>
      <w:r w:rsidRPr="00B64E15">
        <w:rPr>
          <w:rFonts w:ascii="Times New Roman" w:hAnsi="Times New Roman" w:cs="Times New Roman"/>
          <w:b/>
          <w:bCs/>
          <w:color w:val="000000" w:themeColor="text1"/>
        </w:rPr>
        <w:t xml:space="preserve">     </w:t>
      </w:r>
    </w:p>
    <w:p w14:paraId="6EB71ED8" w14:textId="77777777" w:rsidR="00483BB6" w:rsidRDefault="00483BB6" w:rsidP="00483BB6">
      <w:pPr>
        <w:spacing w:line="360" w:lineRule="auto"/>
        <w:ind w:left="420"/>
        <w:jc w:val="both"/>
        <w:rPr>
          <w:rFonts w:ascii="Times New Roman" w:hAnsi="Times New Roman" w:cs="Times New Roman"/>
          <w:sz w:val="24"/>
          <w:szCs w:val="24"/>
        </w:rPr>
      </w:pPr>
      <w:r w:rsidRPr="00B64E15">
        <w:rPr>
          <w:rFonts w:ascii="Times New Roman" w:hAnsi="Times New Roman" w:cs="Times New Roman"/>
          <w:sz w:val="24"/>
          <w:szCs w:val="24"/>
        </w:rPr>
        <w:t>Enterprise Architect</w:t>
      </w:r>
      <w:r w:rsidRPr="0035648A">
        <w:rPr>
          <w:rFonts w:ascii="Times New Roman" w:hAnsi="Times New Roman" w:cs="Times New Roman"/>
          <w:sz w:val="24"/>
          <w:szCs w:val="24"/>
        </w:rPr>
        <w:t xml:space="preserve"> es una plataforma visual para diseñar y construir sistemas de                </w:t>
      </w:r>
      <w:r>
        <w:rPr>
          <w:rFonts w:ascii="Times New Roman" w:hAnsi="Times New Roman" w:cs="Times New Roman"/>
          <w:sz w:val="24"/>
          <w:szCs w:val="24"/>
        </w:rPr>
        <w:t xml:space="preserve"> </w:t>
      </w:r>
      <w:r w:rsidRPr="0035648A">
        <w:rPr>
          <w:rFonts w:ascii="Times New Roman" w:hAnsi="Times New Roman" w:cs="Times New Roman"/>
          <w:sz w:val="24"/>
          <w:szCs w:val="24"/>
        </w:rPr>
        <w:t xml:space="preserve">software, con el cual es posible modelar procesos de negocios, para propósitos de modelado más generalizados. </w:t>
      </w:r>
      <w:r w:rsidRPr="00B64E15">
        <w:rPr>
          <w:rFonts w:ascii="Times New Roman" w:hAnsi="Times New Roman" w:cs="Times New Roman"/>
          <w:sz w:val="24"/>
          <w:szCs w:val="24"/>
        </w:rPr>
        <w:t>Enterprise Architect</w:t>
      </w:r>
      <w:r w:rsidRPr="0035648A">
        <w:rPr>
          <w:rFonts w:ascii="Times New Roman" w:hAnsi="Times New Roman" w:cs="Times New Roman"/>
          <w:sz w:val="24"/>
          <w:szCs w:val="24"/>
        </w:rPr>
        <w:t xml:space="preserve"> se basa en la última especificación UML 2.5. UML define un lenguaje visual que se usa para modelar un dominio o sistema particular (ya sea propuesto o existente). </w:t>
      </w:r>
      <w:r w:rsidRPr="00B64E15">
        <w:rPr>
          <w:rFonts w:ascii="Times New Roman" w:hAnsi="Times New Roman" w:cs="Times New Roman"/>
          <w:sz w:val="24"/>
          <w:szCs w:val="24"/>
        </w:rPr>
        <w:t>Enterprise Architect</w:t>
      </w:r>
      <w:r w:rsidRPr="0035648A">
        <w:rPr>
          <w:rFonts w:ascii="Times New Roman" w:hAnsi="Times New Roman" w:cs="Times New Roman"/>
          <w:sz w:val="24"/>
          <w:szCs w:val="24"/>
        </w:rPr>
        <w:t xml:space="preserve"> es una herramienta progresiva que cubre todos los aspectos del ciclo de desarrollo, proporcionando una trazabilidad completa desde la fase de diseño inicial hasta la implementación, mantenimiento, prueba y control de cambios.</w:t>
      </w:r>
    </w:p>
    <w:p w14:paraId="02272FEC" w14:textId="77777777" w:rsidR="00483BB6" w:rsidRDefault="00483BB6" w:rsidP="00483BB6">
      <w:pPr>
        <w:spacing w:line="360" w:lineRule="auto"/>
        <w:ind w:left="420"/>
        <w:jc w:val="both"/>
        <w:rPr>
          <w:rFonts w:ascii="Times New Roman" w:hAnsi="Times New Roman" w:cs="Times New Roman"/>
          <w:sz w:val="24"/>
          <w:szCs w:val="24"/>
        </w:rPr>
      </w:pPr>
      <w:r w:rsidRPr="00B64E15">
        <w:rPr>
          <w:rFonts w:ascii="Times New Roman" w:hAnsi="Times New Roman" w:cs="Times New Roman"/>
          <w:sz w:val="24"/>
          <w:szCs w:val="24"/>
        </w:rPr>
        <w:t>Enterprise Architect</w:t>
      </w:r>
      <w:r w:rsidRPr="00162371">
        <w:rPr>
          <w:rFonts w:ascii="Times New Roman" w:hAnsi="Times New Roman" w:cs="Times New Roman"/>
          <w:sz w:val="24"/>
          <w:szCs w:val="24"/>
        </w:rPr>
        <w:t xml:space="preserve"> ayuda a individuos, grupos y grandes organizaciones a modelar y administrar información compleja. A menudo</w:t>
      </w:r>
      <w:r>
        <w:rPr>
          <w:rFonts w:ascii="Times New Roman" w:hAnsi="Times New Roman" w:cs="Times New Roman"/>
          <w:sz w:val="24"/>
          <w:szCs w:val="24"/>
        </w:rPr>
        <w:t xml:space="preserve"> </w:t>
      </w:r>
      <w:r w:rsidRPr="00162371">
        <w:rPr>
          <w:rFonts w:ascii="Times New Roman" w:hAnsi="Times New Roman" w:cs="Times New Roman"/>
          <w:sz w:val="24"/>
          <w:szCs w:val="24"/>
        </w:rPr>
        <w:t xml:space="preserve">esto se relaciona con el desarrollo de software </w:t>
      </w:r>
      <w:r w:rsidRPr="00162371">
        <w:rPr>
          <w:rFonts w:ascii="Times New Roman" w:hAnsi="Times New Roman" w:cs="Times New Roman"/>
          <w:sz w:val="24"/>
          <w:szCs w:val="24"/>
        </w:rPr>
        <w:lastRenderedPageBreak/>
        <w:t>y el diseño e implementación de sistemas de TI, pero también puede relacionarse con análisis de negocios y</w:t>
      </w:r>
      <w:r>
        <w:rPr>
          <w:rFonts w:ascii="Times New Roman" w:hAnsi="Times New Roman" w:cs="Times New Roman"/>
          <w:sz w:val="24"/>
          <w:szCs w:val="24"/>
        </w:rPr>
        <w:t xml:space="preserve"> </w:t>
      </w:r>
      <w:r w:rsidRPr="00162371">
        <w:rPr>
          <w:rFonts w:ascii="Times New Roman" w:hAnsi="Times New Roman" w:cs="Times New Roman"/>
          <w:sz w:val="24"/>
          <w:szCs w:val="24"/>
        </w:rPr>
        <w:t>modelado de procesos de negocios</w:t>
      </w:r>
      <w:r w:rsidRPr="00B64E15">
        <w:rPr>
          <w:rFonts w:ascii="Times New Roman" w:hAnsi="Times New Roman" w:cs="Times New Roman"/>
          <w:sz w:val="24"/>
          <w:szCs w:val="24"/>
        </w:rPr>
        <w:t>. Enterprise Architect</w:t>
      </w:r>
      <w:r w:rsidRPr="00162371">
        <w:rPr>
          <w:rFonts w:ascii="Times New Roman" w:hAnsi="Times New Roman" w:cs="Times New Roman"/>
          <w:sz w:val="24"/>
          <w:szCs w:val="24"/>
        </w:rPr>
        <w:t xml:space="preserve"> integra y conecta una amplia gama de estructuras y comportamientos</w:t>
      </w:r>
      <w:r>
        <w:rPr>
          <w:rFonts w:ascii="Times New Roman" w:hAnsi="Times New Roman" w:cs="Times New Roman"/>
          <w:sz w:val="24"/>
          <w:szCs w:val="24"/>
        </w:rPr>
        <w:t xml:space="preserve"> </w:t>
      </w:r>
      <w:r w:rsidRPr="00162371">
        <w:rPr>
          <w:rFonts w:ascii="Times New Roman" w:hAnsi="Times New Roman" w:cs="Times New Roman"/>
          <w:sz w:val="24"/>
          <w:szCs w:val="24"/>
        </w:rPr>
        <w:t>información, ayudando a construir un modelo arquitectónico coherente y verificable, ya sea qué es o qué será. Herramientas para</w:t>
      </w:r>
      <w:r>
        <w:rPr>
          <w:rFonts w:ascii="Times New Roman" w:hAnsi="Times New Roman" w:cs="Times New Roman"/>
          <w:sz w:val="24"/>
          <w:szCs w:val="24"/>
        </w:rPr>
        <w:t xml:space="preserve"> </w:t>
      </w:r>
      <w:r w:rsidRPr="00162371">
        <w:rPr>
          <w:rFonts w:ascii="Times New Roman" w:hAnsi="Times New Roman" w:cs="Times New Roman"/>
          <w:sz w:val="24"/>
          <w:szCs w:val="24"/>
        </w:rPr>
        <w:t>administrar versiones, rastrear diferencias, auditar cambios y hacer cumplir la seguridad, ayudar a controlar el desarrollo de proyectos y hacer cumplir</w:t>
      </w:r>
      <w:r>
        <w:rPr>
          <w:rFonts w:ascii="Times New Roman" w:hAnsi="Times New Roman" w:cs="Times New Roman"/>
          <w:sz w:val="24"/>
          <w:szCs w:val="24"/>
        </w:rPr>
        <w:t xml:space="preserve"> </w:t>
      </w:r>
      <w:r w:rsidRPr="00162371">
        <w:rPr>
          <w:rFonts w:ascii="Times New Roman" w:hAnsi="Times New Roman" w:cs="Times New Roman"/>
          <w:sz w:val="24"/>
          <w:szCs w:val="24"/>
        </w:rPr>
        <w:t>cumplimiento de normas.</w:t>
      </w:r>
      <w:bookmarkStart w:id="92" w:name="_Toc45734286"/>
    </w:p>
    <w:p w14:paraId="34661021" w14:textId="77777777" w:rsidR="00483BB6" w:rsidRDefault="00483BB6" w:rsidP="00483BB6">
      <w:pPr>
        <w:pStyle w:val="Ttulo3"/>
        <w:spacing w:line="360" w:lineRule="auto"/>
        <w:ind w:firstLine="420"/>
        <w:rPr>
          <w:rFonts w:ascii="Times New Roman" w:hAnsi="Times New Roman" w:cs="Times New Roman"/>
          <w:b/>
          <w:bCs/>
          <w:color w:val="000000" w:themeColor="text1"/>
        </w:rPr>
      </w:pPr>
      <w:bookmarkStart w:id="93" w:name="_Toc66493386"/>
      <w:bookmarkStart w:id="94" w:name="_Toc70188383"/>
      <w:r>
        <w:rPr>
          <w:rFonts w:ascii="Times New Roman" w:hAnsi="Times New Roman" w:cs="Times New Roman"/>
          <w:b/>
          <w:bCs/>
          <w:color w:val="000000" w:themeColor="text1"/>
        </w:rPr>
        <w:t xml:space="preserve">6.5.3. Visual Studio </w:t>
      </w:r>
      <w:r w:rsidRPr="00B64E15">
        <w:rPr>
          <w:rFonts w:ascii="Times New Roman" w:hAnsi="Times New Roman" w:cs="Times New Roman"/>
          <w:b/>
          <w:bCs/>
          <w:color w:val="000000" w:themeColor="text1"/>
        </w:rPr>
        <w:t>Code</w:t>
      </w:r>
      <w:bookmarkEnd w:id="93"/>
      <w:bookmarkEnd w:id="94"/>
      <w:r w:rsidRPr="00B64E15">
        <w:rPr>
          <w:rFonts w:ascii="Times New Roman" w:hAnsi="Times New Roman" w:cs="Times New Roman"/>
          <w:b/>
          <w:bCs/>
          <w:color w:val="000000" w:themeColor="text1"/>
        </w:rPr>
        <w:t xml:space="preserve">  </w:t>
      </w:r>
      <w:r w:rsidRPr="00162371">
        <w:rPr>
          <w:rFonts w:ascii="Times New Roman" w:hAnsi="Times New Roman" w:cs="Times New Roman"/>
          <w:b/>
          <w:bCs/>
          <w:color w:val="000000" w:themeColor="text1"/>
        </w:rPr>
        <w:t xml:space="preserve">   </w:t>
      </w:r>
    </w:p>
    <w:bookmarkEnd w:id="92"/>
    <w:p w14:paraId="4A859FF3" w14:textId="77777777" w:rsidR="00483BB6" w:rsidRDefault="00483BB6" w:rsidP="00483BB6">
      <w:pPr>
        <w:spacing w:line="360" w:lineRule="auto"/>
        <w:ind w:left="420"/>
        <w:jc w:val="both"/>
        <w:rPr>
          <w:rFonts w:ascii="Times New Roman" w:hAnsi="Times New Roman" w:cs="Times New Roman"/>
          <w:sz w:val="24"/>
          <w:szCs w:val="24"/>
        </w:rPr>
      </w:pPr>
      <w:r w:rsidRPr="0085333B">
        <w:rPr>
          <w:rFonts w:ascii="Times New Roman" w:hAnsi="Times New Roman" w:cs="Times New Roman"/>
          <w:sz w:val="24"/>
          <w:szCs w:val="24"/>
        </w:rPr>
        <w:t xml:space="preserve">Es un editor de código fuente desarrollado por Microsoft para Windows, </w:t>
      </w:r>
      <w:r>
        <w:rPr>
          <w:rFonts w:ascii="Times New Roman" w:hAnsi="Times New Roman" w:cs="Times New Roman"/>
          <w:sz w:val="24"/>
          <w:szCs w:val="24"/>
        </w:rPr>
        <w:t>Linux</w:t>
      </w:r>
      <w:r w:rsidRPr="0085333B">
        <w:rPr>
          <w:rFonts w:ascii="Times New Roman" w:hAnsi="Times New Roman" w:cs="Times New Roman"/>
          <w:sz w:val="24"/>
          <w:szCs w:val="24"/>
        </w:rPr>
        <w:t xml:space="preserve"> </w:t>
      </w:r>
      <w:r>
        <w:rPr>
          <w:rFonts w:ascii="Times New Roman" w:hAnsi="Times New Roman" w:cs="Times New Roman"/>
          <w:sz w:val="24"/>
          <w:szCs w:val="24"/>
        </w:rPr>
        <w:t>y</w:t>
      </w:r>
      <w:r w:rsidRPr="0085333B">
        <w:rPr>
          <w:rFonts w:ascii="Times New Roman" w:hAnsi="Times New Roman" w:cs="Times New Roman"/>
          <w:sz w:val="24"/>
          <w:szCs w:val="24"/>
        </w:rPr>
        <w:t xml:space="preserve"> </w:t>
      </w:r>
      <w:r w:rsidRPr="00FA0A86">
        <w:rPr>
          <w:rFonts w:ascii="Times New Roman" w:hAnsi="Times New Roman" w:cs="Times New Roman"/>
          <w:sz w:val="24"/>
          <w:szCs w:val="24"/>
        </w:rPr>
        <w:t>macOS</w:t>
      </w:r>
      <w:r w:rsidRPr="0085333B">
        <w:rPr>
          <w:rFonts w:ascii="Times New Roman" w:hAnsi="Times New Roman" w:cs="Times New Roman"/>
          <w:sz w:val="24"/>
          <w:szCs w:val="24"/>
        </w:rPr>
        <w:t xml:space="preserve">. Incluye soporte para depuración, controles </w:t>
      </w:r>
      <w:r w:rsidRPr="00FA0A86">
        <w:rPr>
          <w:rFonts w:ascii="Times New Roman" w:hAnsi="Times New Roman" w:cs="Times New Roman"/>
          <w:sz w:val="24"/>
          <w:szCs w:val="24"/>
        </w:rPr>
        <w:t>Git</w:t>
      </w:r>
      <w:r w:rsidRPr="0085333B">
        <w:rPr>
          <w:rFonts w:ascii="Times New Roman" w:hAnsi="Times New Roman" w:cs="Times New Roman"/>
          <w:sz w:val="24"/>
          <w:szCs w:val="24"/>
        </w:rPr>
        <w:t xml:space="preserve"> integrados, resaltado de sintaxis, finalización de código inteligente, fragmentos de código y refactorización de código. También es personalizable, por lo que los usuarios pueden cambiar los temas del editor, los atajos de teclado y las preferencias. Es gratis y de código abierto.</w:t>
      </w:r>
    </w:p>
    <w:p w14:paraId="03561595" w14:textId="77777777" w:rsidR="00483BB6" w:rsidRPr="00B64E15" w:rsidRDefault="00483BB6" w:rsidP="00483BB6">
      <w:pPr>
        <w:spacing w:line="360" w:lineRule="auto"/>
        <w:ind w:left="420"/>
        <w:jc w:val="both"/>
        <w:rPr>
          <w:rFonts w:ascii="Times New Roman" w:hAnsi="Times New Roman" w:cs="Times New Roman"/>
          <w:sz w:val="24"/>
          <w:szCs w:val="24"/>
        </w:rPr>
      </w:pPr>
      <w:r w:rsidRPr="0085333B">
        <w:rPr>
          <w:rFonts w:ascii="Times New Roman" w:hAnsi="Times New Roman" w:cs="Times New Roman"/>
          <w:sz w:val="24"/>
          <w:szCs w:val="24"/>
        </w:rPr>
        <w:t xml:space="preserve">El código combina la interfaz de usuario simplificada de editores modernos con navegación y soporte de código enriquecido, y una experiencia de depuración integrada sin requerir un IDE completo. Visual Studio </w:t>
      </w:r>
      <w:r w:rsidRPr="00B64E15">
        <w:rPr>
          <w:rFonts w:ascii="Times New Roman" w:hAnsi="Times New Roman" w:cs="Times New Roman"/>
          <w:sz w:val="24"/>
          <w:szCs w:val="24"/>
        </w:rPr>
        <w:t>Code</w:t>
      </w:r>
      <w:r w:rsidRPr="0085333B">
        <w:rPr>
          <w:rFonts w:ascii="Times New Roman" w:hAnsi="Times New Roman" w:cs="Times New Roman"/>
          <w:sz w:val="24"/>
          <w:szCs w:val="24"/>
        </w:rPr>
        <w:t xml:space="preserve"> tiene la opción de depurar herramientas para actualizar nuestro código en tiempo real en la vista del navegador y compilar los idiomas que lo necesitan en tiempo real (por ejemplo, de SASS a CSS). Además de la expansión, también podemos elegir otros temas o configurarlos según nuestras propias preferencias. Modificar </w:t>
      </w:r>
      <w:r w:rsidRPr="00C623F7">
        <w:rPr>
          <w:rFonts w:ascii="Times New Roman" w:hAnsi="Times New Roman" w:cs="Times New Roman"/>
          <w:sz w:val="24"/>
          <w:szCs w:val="24"/>
        </w:rPr>
        <w:t>esquemas de color e íconos</w:t>
      </w:r>
      <w:bookmarkStart w:id="95" w:name="_Toc45734287"/>
      <w:r w:rsidRPr="00C623F7">
        <w:rPr>
          <w:rFonts w:ascii="Times New Roman" w:hAnsi="Times New Roman" w:cs="Times New Roman"/>
          <w:sz w:val="24"/>
          <w:szCs w:val="24"/>
        </w:rPr>
        <w:t>.</w:t>
      </w:r>
    </w:p>
    <w:p w14:paraId="1886A29D" w14:textId="77777777" w:rsidR="00483BB6" w:rsidRPr="003B0E6A" w:rsidRDefault="00483BB6" w:rsidP="00483BB6">
      <w:pPr>
        <w:pStyle w:val="Ttulo3"/>
        <w:spacing w:line="360" w:lineRule="auto"/>
        <w:ind w:firstLine="420"/>
        <w:rPr>
          <w:rFonts w:ascii="Times New Roman" w:hAnsi="Times New Roman" w:cs="Times New Roman"/>
          <w:b/>
          <w:color w:val="000000" w:themeColor="text1"/>
        </w:rPr>
      </w:pPr>
      <w:bookmarkStart w:id="96" w:name="_Toc66493387"/>
      <w:bookmarkStart w:id="97" w:name="_Toc70188384"/>
      <w:r w:rsidRPr="003B0E6A">
        <w:rPr>
          <w:rFonts w:ascii="Times New Roman" w:hAnsi="Times New Roman" w:cs="Times New Roman"/>
          <w:b/>
          <w:color w:val="000000" w:themeColor="text1"/>
        </w:rPr>
        <w:t>6.5.4. PHP</w:t>
      </w:r>
      <w:bookmarkEnd w:id="95"/>
      <w:bookmarkEnd w:id="96"/>
      <w:bookmarkEnd w:id="97"/>
    </w:p>
    <w:p w14:paraId="00191E55" w14:textId="77777777" w:rsidR="00483BB6" w:rsidRDefault="00483BB6" w:rsidP="00483BB6">
      <w:pPr>
        <w:spacing w:line="360" w:lineRule="auto"/>
        <w:ind w:left="420"/>
        <w:jc w:val="both"/>
        <w:rPr>
          <w:rFonts w:ascii="Times New Roman" w:hAnsi="Times New Roman" w:cs="Times New Roman"/>
          <w:sz w:val="24"/>
          <w:szCs w:val="24"/>
        </w:rPr>
      </w:pPr>
      <w:r w:rsidRPr="00616D89">
        <w:rPr>
          <w:rFonts w:ascii="Times New Roman" w:hAnsi="Times New Roman" w:cs="Times New Roman"/>
          <w:sz w:val="24"/>
          <w:szCs w:val="24"/>
        </w:rPr>
        <w:t xml:space="preserve">PHP es el acrónimo </w:t>
      </w:r>
      <w:r w:rsidRPr="00B64E15">
        <w:rPr>
          <w:rFonts w:ascii="Times New Roman" w:hAnsi="Times New Roman" w:cs="Times New Roman"/>
          <w:sz w:val="24"/>
          <w:szCs w:val="24"/>
        </w:rPr>
        <w:t>de Hypertext Preprocessor</w:t>
      </w:r>
      <w:r w:rsidRPr="00616D89">
        <w:rPr>
          <w:rFonts w:ascii="Times New Roman" w:hAnsi="Times New Roman" w:cs="Times New Roman"/>
          <w:sz w:val="24"/>
          <w:szCs w:val="24"/>
        </w:rPr>
        <w:t>. Es un lenguaje de programación del lado del servidor gratuito e independiente de plataforma, rápido, con una gran librería de funciones</w:t>
      </w:r>
      <w:r>
        <w:rPr>
          <w:rFonts w:ascii="Times New Roman" w:hAnsi="Times New Roman" w:cs="Times New Roman"/>
          <w:sz w:val="24"/>
          <w:szCs w:val="24"/>
        </w:rPr>
        <w:t>.</w:t>
      </w:r>
      <w:r w:rsidRPr="00616D89">
        <w:t xml:space="preserve"> </w:t>
      </w:r>
      <w:r w:rsidRPr="00616D89">
        <w:rPr>
          <w:rFonts w:ascii="Times New Roman" w:hAnsi="Times New Roman" w:cs="Times New Roman"/>
          <w:sz w:val="24"/>
          <w:szCs w:val="24"/>
        </w:rPr>
        <w:t xml:space="preserve">Es un subconjunto de lenguajes de secuencia como JavaScript y Python. La diferencia es que PHP se usa principalmente para la comunicación del lado del servidor, mientras que JavaScript se puede usar para el </w:t>
      </w:r>
      <w:r w:rsidRPr="00B64E15">
        <w:rPr>
          <w:rFonts w:ascii="Times New Roman" w:hAnsi="Times New Roman" w:cs="Times New Roman"/>
          <w:sz w:val="24"/>
          <w:szCs w:val="24"/>
        </w:rPr>
        <w:t>front-end</w:t>
      </w:r>
      <w:r w:rsidRPr="00616D89">
        <w:rPr>
          <w:rFonts w:ascii="Times New Roman" w:hAnsi="Times New Roman" w:cs="Times New Roman"/>
          <w:sz w:val="24"/>
          <w:szCs w:val="24"/>
        </w:rPr>
        <w:t xml:space="preserve"> y el </w:t>
      </w:r>
      <w:r w:rsidRPr="00B64E15">
        <w:rPr>
          <w:rFonts w:ascii="Times New Roman" w:hAnsi="Times New Roman" w:cs="Times New Roman"/>
          <w:sz w:val="24"/>
          <w:szCs w:val="24"/>
        </w:rPr>
        <w:t>back-end</w:t>
      </w:r>
      <w:r w:rsidRPr="00616D89">
        <w:rPr>
          <w:rFonts w:ascii="Times New Roman" w:hAnsi="Times New Roman" w:cs="Times New Roman"/>
          <w:sz w:val="24"/>
          <w:szCs w:val="24"/>
        </w:rPr>
        <w:t>, mientras que Python solo se usa para el lado del servidor (</w:t>
      </w:r>
      <w:r w:rsidRPr="00B64E15">
        <w:rPr>
          <w:rFonts w:ascii="Times New Roman" w:hAnsi="Times New Roman" w:cs="Times New Roman"/>
          <w:sz w:val="24"/>
          <w:szCs w:val="24"/>
        </w:rPr>
        <w:t>back-end).</w:t>
      </w:r>
    </w:p>
    <w:p w14:paraId="5EAD4652" w14:textId="77777777" w:rsidR="00483BB6" w:rsidRPr="00616D89" w:rsidRDefault="00483BB6" w:rsidP="00483BB6">
      <w:pPr>
        <w:spacing w:line="360" w:lineRule="auto"/>
        <w:ind w:left="420"/>
        <w:jc w:val="both"/>
        <w:rPr>
          <w:rFonts w:ascii="Times New Roman" w:hAnsi="Times New Roman" w:cs="Times New Roman"/>
          <w:sz w:val="24"/>
          <w:szCs w:val="24"/>
        </w:rPr>
      </w:pPr>
      <w:r w:rsidRPr="00616D89">
        <w:rPr>
          <w:rFonts w:ascii="Times New Roman" w:hAnsi="Times New Roman" w:cs="Times New Roman"/>
          <w:sz w:val="24"/>
          <w:szCs w:val="24"/>
        </w:rPr>
        <w:t xml:space="preserve">El lenguaje PHP es gratuito y de uso gratuito, y le permite seguir ciertas reglas para combinar el código PHP y el código HTML en el mismo archivo. PHP se usa principalmente para crear páginas web dinámicas, y el lenguaje se procesa en el servidor. Muchos programadores creen que cuando comienzas la industria, es fácil de aprender y también proporciona muchas </w:t>
      </w:r>
      <w:r w:rsidRPr="00616D89">
        <w:rPr>
          <w:rFonts w:ascii="Times New Roman" w:hAnsi="Times New Roman" w:cs="Times New Roman"/>
          <w:sz w:val="24"/>
          <w:szCs w:val="24"/>
        </w:rPr>
        <w:lastRenderedPageBreak/>
        <w:t>características avanzadas que puedes usar para desarrollar. El lenguaje de programación también le permite procesar información de formularios, enviar y recibir cookies, crear aplicaciones web o crear imágenes a partir de datos.</w:t>
      </w:r>
    </w:p>
    <w:p w14:paraId="386F8E69"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sidRPr="00F80DF3">
        <w:rPr>
          <w:rFonts w:ascii="Times New Roman" w:hAnsi="Times New Roman" w:cs="Times New Roman"/>
          <w:b/>
          <w:bCs/>
          <w:color w:val="000000" w:themeColor="text1"/>
          <w:sz w:val="24"/>
          <w:szCs w:val="24"/>
        </w:rPr>
        <w:t>Ventajas</w:t>
      </w:r>
      <w:r>
        <w:rPr>
          <w:rFonts w:ascii="Times New Roman" w:hAnsi="Times New Roman" w:cs="Times New Roman"/>
          <w:b/>
          <w:bCs/>
          <w:color w:val="000000" w:themeColor="text1"/>
          <w:sz w:val="24"/>
          <w:szCs w:val="24"/>
        </w:rPr>
        <w:t xml:space="preserve"> de PHP</w:t>
      </w:r>
    </w:p>
    <w:p w14:paraId="2AB7125C"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4C482073"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 xml:space="preserve">Es un lenguaje multiplataforma. </w:t>
      </w:r>
    </w:p>
    <w:p w14:paraId="0611AB21"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Está completamente orientado al desarrollo de aplicaciones web dinámicas y puede acceder a la información almacenada en la base de datos.</w:t>
      </w:r>
    </w:p>
    <w:p w14:paraId="6EDED22C"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 xml:space="preserve"> El código fuente escrito en PHP es invisible para el navegador y el cliente, ya que es el servidor, el responsable de ejecutar el código y enviar los resultados HTML al navegador. Esto hace que la programación con PHP sea segura y confiable. </w:t>
      </w:r>
    </w:p>
    <w:p w14:paraId="7531E33C"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Posee una gran </w:t>
      </w:r>
      <w:r w:rsidRPr="00E53F1A">
        <w:rPr>
          <w:rFonts w:ascii="Times New Roman" w:hAnsi="Times New Roman" w:cs="Times New Roman"/>
          <w:color w:val="000000" w:themeColor="text1"/>
          <w:sz w:val="24"/>
          <w:szCs w:val="24"/>
        </w:rPr>
        <w:t xml:space="preserve">capacidad de conectarse a la mayoría de los motores de bases de datos en uso actualmente destaca su conexión con </w:t>
      </w:r>
      <w:r w:rsidRPr="00B64E15">
        <w:rPr>
          <w:rFonts w:ascii="Times New Roman" w:hAnsi="Times New Roman" w:cs="Times New Roman"/>
          <w:color w:val="000000" w:themeColor="text1"/>
          <w:sz w:val="24"/>
          <w:szCs w:val="24"/>
        </w:rPr>
        <w:t>MySQL y PostgreSQL.</w:t>
      </w:r>
    </w:p>
    <w:p w14:paraId="15E75B60"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Posee una gran </w:t>
      </w:r>
      <w:r w:rsidRPr="00E53F1A">
        <w:rPr>
          <w:rFonts w:ascii="Times New Roman" w:hAnsi="Times New Roman" w:cs="Times New Roman"/>
          <w:color w:val="000000" w:themeColor="text1"/>
          <w:sz w:val="24"/>
          <w:szCs w:val="24"/>
        </w:rPr>
        <w:t xml:space="preserve">capacidad de usar una </w:t>
      </w:r>
      <w:r>
        <w:rPr>
          <w:rFonts w:ascii="Times New Roman" w:hAnsi="Times New Roman" w:cs="Times New Roman"/>
          <w:color w:val="000000" w:themeColor="text1"/>
          <w:sz w:val="24"/>
          <w:szCs w:val="24"/>
        </w:rPr>
        <w:t>alta</w:t>
      </w:r>
      <w:r w:rsidRPr="00E53F1A">
        <w:rPr>
          <w:rFonts w:ascii="Times New Roman" w:hAnsi="Times New Roman" w:cs="Times New Roman"/>
          <w:color w:val="000000" w:themeColor="text1"/>
          <w:sz w:val="24"/>
          <w:szCs w:val="24"/>
        </w:rPr>
        <w:t xml:space="preserve"> cantidad de módulos para expandir su potencial</w:t>
      </w:r>
    </w:p>
    <w:p w14:paraId="67A93EF9" w14:textId="77777777" w:rsidR="00483BB6" w:rsidRDefault="00483BB6" w:rsidP="00483BB6">
      <w:pPr>
        <w:pStyle w:val="Prrafodelista"/>
        <w:spacing w:line="360" w:lineRule="auto"/>
        <w:ind w:left="2850"/>
        <w:jc w:val="both"/>
        <w:rPr>
          <w:rFonts w:ascii="Times New Roman" w:hAnsi="Times New Roman" w:cs="Times New Roman"/>
          <w:color w:val="000000" w:themeColor="text1"/>
          <w:sz w:val="24"/>
          <w:szCs w:val="24"/>
        </w:rPr>
      </w:pPr>
    </w:p>
    <w:p w14:paraId="62E1D323"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Desventajas de PHP</w:t>
      </w:r>
    </w:p>
    <w:p w14:paraId="0C6DC926"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6ACA6BB4"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Debido a que es un lenguaje que se interpreta para realizar ciertos propósitos, la imposibilidad de ocultar el código fuente puede causar inconvenientes. La ofuscación es una técnica que dificulta la lectura del código, pero no lo impide. En algunos casos, esto representa el costo del tiempo de ejecución</w:t>
      </w:r>
    </w:p>
    <w:p w14:paraId="7292BB5E"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 xml:space="preserve">El lugar más seguro para ejecutar la aplicación es en su propio servidor, por lo que, si el cliente o usuario necesita su código en su </w:t>
      </w:r>
      <w:r>
        <w:rPr>
          <w:rFonts w:ascii="Times New Roman" w:hAnsi="Times New Roman" w:cs="Times New Roman"/>
          <w:color w:val="000000" w:themeColor="text1"/>
          <w:sz w:val="24"/>
          <w:szCs w:val="24"/>
        </w:rPr>
        <w:t>equipo de trabajo</w:t>
      </w:r>
      <w:r w:rsidRPr="00E53F1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se debe </w:t>
      </w:r>
      <w:r w:rsidRPr="00E53F1A">
        <w:rPr>
          <w:rFonts w:ascii="Times New Roman" w:hAnsi="Times New Roman" w:cs="Times New Roman"/>
          <w:color w:val="000000" w:themeColor="text1"/>
          <w:sz w:val="24"/>
          <w:szCs w:val="24"/>
        </w:rPr>
        <w:t xml:space="preserve">guardar </w:t>
      </w:r>
      <w:r>
        <w:rPr>
          <w:rFonts w:ascii="Times New Roman" w:hAnsi="Times New Roman" w:cs="Times New Roman"/>
          <w:color w:val="000000" w:themeColor="text1"/>
          <w:sz w:val="24"/>
          <w:szCs w:val="24"/>
        </w:rPr>
        <w:t>el</w:t>
      </w:r>
      <w:r w:rsidRPr="00E53F1A">
        <w:rPr>
          <w:rFonts w:ascii="Times New Roman" w:hAnsi="Times New Roman" w:cs="Times New Roman"/>
          <w:color w:val="000000" w:themeColor="text1"/>
          <w:sz w:val="24"/>
          <w:szCs w:val="24"/>
        </w:rPr>
        <w:t xml:space="preserve"> código y no ocultarlo, aunque hay much</w:t>
      </w:r>
      <w:r>
        <w:rPr>
          <w:rFonts w:ascii="Times New Roman" w:hAnsi="Times New Roman" w:cs="Times New Roman"/>
          <w:color w:val="000000" w:themeColor="text1"/>
          <w:sz w:val="24"/>
          <w:szCs w:val="24"/>
        </w:rPr>
        <w:t>a</w:t>
      </w:r>
      <w:r w:rsidRPr="00E53F1A">
        <w:rPr>
          <w:rFonts w:ascii="Times New Roman" w:hAnsi="Times New Roman" w:cs="Times New Roman"/>
          <w:color w:val="000000" w:themeColor="text1"/>
          <w:sz w:val="24"/>
          <w:szCs w:val="24"/>
        </w:rPr>
        <w:t xml:space="preserve">s </w:t>
      </w:r>
      <w:r>
        <w:rPr>
          <w:rFonts w:ascii="Times New Roman" w:hAnsi="Times New Roman" w:cs="Times New Roman"/>
          <w:color w:val="000000" w:themeColor="text1"/>
          <w:sz w:val="24"/>
          <w:szCs w:val="24"/>
        </w:rPr>
        <w:t>aplicaciones que permiten</w:t>
      </w:r>
      <w:r w:rsidRPr="00E53F1A">
        <w:rPr>
          <w:rFonts w:ascii="Times New Roman" w:hAnsi="Times New Roman" w:cs="Times New Roman"/>
          <w:color w:val="000000" w:themeColor="text1"/>
          <w:sz w:val="24"/>
          <w:szCs w:val="24"/>
        </w:rPr>
        <w:t xml:space="preserve"> cifrar el código fuente</w:t>
      </w:r>
    </w:p>
    <w:p w14:paraId="022B0368"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Si la configuración no es correcta, dejará muchos agujeros de seguridad</w:t>
      </w:r>
    </w:p>
    <w:p w14:paraId="472E62CE" w14:textId="77777777" w:rsidR="00483BB6" w:rsidRPr="00E53F1A" w:rsidRDefault="00483BB6" w:rsidP="00483BB6">
      <w:pPr>
        <w:pStyle w:val="Prrafodelista"/>
        <w:spacing w:line="360" w:lineRule="auto"/>
        <w:ind w:left="2850"/>
        <w:jc w:val="both"/>
        <w:rPr>
          <w:rFonts w:ascii="Times New Roman" w:hAnsi="Times New Roman" w:cs="Times New Roman"/>
          <w:color w:val="000000" w:themeColor="text1"/>
          <w:sz w:val="24"/>
          <w:szCs w:val="24"/>
        </w:rPr>
      </w:pPr>
    </w:p>
    <w:p w14:paraId="59915141" w14:textId="77777777" w:rsidR="00483BB6" w:rsidRDefault="00483BB6" w:rsidP="00483BB6">
      <w:pPr>
        <w:pStyle w:val="Ttulo3"/>
        <w:spacing w:line="360" w:lineRule="auto"/>
        <w:rPr>
          <w:rFonts w:ascii="Times New Roman" w:hAnsi="Times New Roman" w:cs="Times New Roman"/>
          <w:b/>
          <w:bCs/>
          <w:color w:val="000000" w:themeColor="text1"/>
        </w:rPr>
      </w:pPr>
      <w:bookmarkStart w:id="98" w:name="_Toc45734288"/>
      <w:bookmarkStart w:id="99" w:name="_Toc56346775"/>
      <w:bookmarkStart w:id="100" w:name="_Toc66493388"/>
      <w:r>
        <w:rPr>
          <w:rFonts w:ascii="Times New Roman" w:hAnsi="Times New Roman" w:cs="Times New Roman"/>
          <w:b/>
          <w:bCs/>
          <w:color w:val="000000" w:themeColor="text1"/>
        </w:rPr>
        <w:lastRenderedPageBreak/>
        <w:t xml:space="preserve">       </w:t>
      </w:r>
      <w:bookmarkStart w:id="101" w:name="_Toc70188385"/>
      <w:r w:rsidRPr="00F80DF3">
        <w:rPr>
          <w:rFonts w:ascii="Times New Roman" w:hAnsi="Times New Roman" w:cs="Times New Roman"/>
          <w:b/>
          <w:bCs/>
          <w:color w:val="000000" w:themeColor="text1"/>
        </w:rPr>
        <w:t>6.5.</w:t>
      </w:r>
      <w:r>
        <w:rPr>
          <w:rFonts w:ascii="Times New Roman" w:hAnsi="Times New Roman" w:cs="Times New Roman"/>
          <w:b/>
          <w:bCs/>
          <w:color w:val="000000" w:themeColor="text1"/>
        </w:rPr>
        <w:t>5</w:t>
      </w:r>
      <w:r w:rsidRPr="00F80DF3">
        <w:rPr>
          <w:rFonts w:ascii="Times New Roman" w:hAnsi="Times New Roman" w:cs="Times New Roman"/>
          <w:b/>
          <w:bCs/>
          <w:color w:val="000000" w:themeColor="text1"/>
        </w:rPr>
        <w:t xml:space="preserve">. </w:t>
      </w:r>
      <w:bookmarkEnd w:id="98"/>
      <w:r>
        <w:rPr>
          <w:rFonts w:ascii="Times New Roman" w:hAnsi="Times New Roman" w:cs="Times New Roman"/>
          <w:b/>
          <w:bCs/>
          <w:color w:val="000000" w:themeColor="text1"/>
        </w:rPr>
        <w:t>HTML</w:t>
      </w:r>
      <w:bookmarkEnd w:id="99"/>
      <w:bookmarkEnd w:id="100"/>
      <w:bookmarkEnd w:id="101"/>
    </w:p>
    <w:p w14:paraId="36E701FB" w14:textId="77777777" w:rsidR="00483BB6" w:rsidRPr="0076679C" w:rsidRDefault="00483BB6" w:rsidP="00483BB6">
      <w:pPr>
        <w:spacing w:line="360" w:lineRule="auto"/>
        <w:jc w:val="both"/>
        <w:rPr>
          <w:rFonts w:ascii="Times New Roman" w:hAnsi="Times New Roman" w:cs="Times New Roman"/>
        </w:rPr>
      </w:pPr>
      <w:r>
        <w:t xml:space="preserve">        </w:t>
      </w:r>
      <w:r w:rsidRPr="0076679C">
        <w:rPr>
          <w:rFonts w:ascii="Times New Roman" w:hAnsi="Times New Roman" w:cs="Times New Roman"/>
          <w:sz w:val="24"/>
        </w:rPr>
        <w:t xml:space="preserve">HTML es una implementación del standard SGML </w:t>
      </w:r>
      <w:r w:rsidRPr="00B64E15">
        <w:rPr>
          <w:rFonts w:ascii="Times New Roman" w:hAnsi="Times New Roman" w:cs="Times New Roman"/>
          <w:sz w:val="24"/>
        </w:rPr>
        <w:t>(Standard Generalized Markup      Language),</w:t>
      </w:r>
      <w:r w:rsidRPr="0076679C">
        <w:rPr>
          <w:rFonts w:ascii="Times New Roman" w:hAnsi="Times New Roman" w:cs="Times New Roman"/>
          <w:sz w:val="24"/>
        </w:rPr>
        <w:t xml:space="preserve"> estándar internacional para la definición de texto electrónico independiente de dispositivos, sistemas y aplicaciones. Metalenguaje para definir lenguajes de diseño descriptivos; proporciona un medio de codificar documentos hipertexto cuyo destino sea el intercambio directo entre sistemas o aplicaciones” (Martín, n.d.). HTML permitió al grupo de desarrollo maquetar los diferentes componentes empleados en el aplicativo, dando una perspectiva amigable para el usuario.</w:t>
      </w:r>
    </w:p>
    <w:p w14:paraId="5743CC14" w14:textId="6EA272D7" w:rsidR="00483BB6" w:rsidRPr="00887196" w:rsidRDefault="00483BB6" w:rsidP="00887196">
      <w:pPr>
        <w:pStyle w:val="Prrafodelista"/>
        <w:numPr>
          <w:ilvl w:val="0"/>
          <w:numId w:val="41"/>
        </w:numPr>
        <w:spacing w:line="360" w:lineRule="auto"/>
        <w:jc w:val="both"/>
        <w:rPr>
          <w:rFonts w:ascii="Times New Roman" w:hAnsi="Times New Roman" w:cs="Times New Roman"/>
          <w:b/>
          <w:bCs/>
          <w:sz w:val="24"/>
          <w:szCs w:val="24"/>
        </w:rPr>
      </w:pPr>
      <w:r w:rsidRPr="00887196">
        <w:rPr>
          <w:rFonts w:ascii="Times New Roman" w:hAnsi="Times New Roman" w:cs="Times New Roman"/>
          <w:b/>
          <w:bCs/>
          <w:sz w:val="24"/>
          <w:szCs w:val="24"/>
        </w:rPr>
        <w:t>Ventajas de HTML</w:t>
      </w:r>
    </w:p>
    <w:p w14:paraId="5EF9098F" w14:textId="77777777" w:rsidR="00483BB6" w:rsidRDefault="00483BB6" w:rsidP="00483BB6">
      <w:pPr>
        <w:pStyle w:val="Prrafodelista"/>
        <w:spacing w:line="360" w:lineRule="auto"/>
        <w:ind w:left="2130"/>
        <w:jc w:val="both"/>
        <w:rPr>
          <w:rFonts w:ascii="Times New Roman" w:hAnsi="Times New Roman" w:cs="Times New Roman"/>
          <w:b/>
          <w:bCs/>
          <w:sz w:val="24"/>
          <w:szCs w:val="24"/>
        </w:rPr>
      </w:pPr>
    </w:p>
    <w:p w14:paraId="12F09B2D" w14:textId="77777777" w:rsidR="00483BB6" w:rsidRPr="006731C2" w:rsidRDefault="00483BB6" w:rsidP="004C7FFE">
      <w:pPr>
        <w:pStyle w:val="Prrafodelista"/>
        <w:numPr>
          <w:ilvl w:val="1"/>
          <w:numId w:val="18"/>
        </w:numPr>
        <w:spacing w:line="360" w:lineRule="auto"/>
        <w:ind w:left="1843"/>
        <w:jc w:val="both"/>
        <w:rPr>
          <w:rFonts w:ascii="Times New Roman" w:hAnsi="Times New Roman" w:cs="Times New Roman"/>
          <w:sz w:val="24"/>
          <w:szCs w:val="24"/>
        </w:rPr>
      </w:pPr>
      <w:r w:rsidRPr="00B239E6">
        <w:rPr>
          <w:rFonts w:ascii="Times New Roman" w:hAnsi="Times New Roman" w:cs="Times New Roman"/>
          <w:sz w:val="24"/>
          <w:szCs w:val="24"/>
        </w:rPr>
        <w:t>Elimina las diferencias entre navegadores. Con un reseteo preciso y abarcador se elimina la mayoría de las diferencias de interpretación entre los browsers, ya que tamaños, márgenes, grosores, bordes y otros formatos son igualados a un estilo único y homogéneo</w:t>
      </w:r>
      <w:r w:rsidRPr="006731C2">
        <w:rPr>
          <w:rFonts w:ascii="Times New Roman" w:hAnsi="Times New Roman" w:cs="Times New Roman"/>
          <w:sz w:val="24"/>
          <w:szCs w:val="24"/>
        </w:rPr>
        <w:t>.</w:t>
      </w:r>
    </w:p>
    <w:p w14:paraId="337DDA3A" w14:textId="77777777" w:rsidR="00483BB6" w:rsidRPr="006731C2" w:rsidRDefault="00483BB6" w:rsidP="004C7FFE">
      <w:pPr>
        <w:pStyle w:val="Prrafodelista"/>
        <w:numPr>
          <w:ilvl w:val="1"/>
          <w:numId w:val="18"/>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B</w:t>
      </w:r>
      <w:r w:rsidRPr="00B239E6">
        <w:rPr>
          <w:rFonts w:ascii="Times New Roman" w:hAnsi="Times New Roman" w:cs="Times New Roman"/>
          <w:sz w:val="24"/>
          <w:szCs w:val="24"/>
        </w:rPr>
        <w:t xml:space="preserve">rinda una hoja en blanco sobre </w:t>
      </w:r>
      <w:r>
        <w:rPr>
          <w:rFonts w:ascii="Times New Roman" w:hAnsi="Times New Roman" w:cs="Times New Roman"/>
          <w:sz w:val="24"/>
          <w:szCs w:val="24"/>
        </w:rPr>
        <w:t>que permite</w:t>
      </w:r>
      <w:r w:rsidRPr="00B239E6">
        <w:rPr>
          <w:rFonts w:ascii="Times New Roman" w:hAnsi="Times New Roman" w:cs="Times New Roman"/>
          <w:sz w:val="24"/>
          <w:szCs w:val="24"/>
        </w:rPr>
        <w:t xml:space="preserve"> construir estilos </w:t>
      </w:r>
      <w:r>
        <w:rPr>
          <w:rFonts w:ascii="Times New Roman" w:hAnsi="Times New Roman" w:cs="Times New Roman"/>
          <w:sz w:val="24"/>
          <w:szCs w:val="24"/>
        </w:rPr>
        <w:t>propios que son independientes a los</w:t>
      </w:r>
      <w:r w:rsidRPr="00B239E6">
        <w:rPr>
          <w:rFonts w:ascii="Times New Roman" w:hAnsi="Times New Roman" w:cs="Times New Roman"/>
          <w:sz w:val="24"/>
          <w:szCs w:val="24"/>
        </w:rPr>
        <w:t xml:space="preserve"> estilos del browser, que muchas veces son difíciles de identificar</w:t>
      </w:r>
      <w:r w:rsidRPr="006731C2">
        <w:rPr>
          <w:rFonts w:ascii="Times New Roman" w:hAnsi="Times New Roman" w:cs="Times New Roman"/>
          <w:sz w:val="24"/>
          <w:szCs w:val="24"/>
        </w:rPr>
        <w:t>.</w:t>
      </w:r>
    </w:p>
    <w:p w14:paraId="7E29A47B" w14:textId="77777777" w:rsidR="00483BB6" w:rsidRDefault="00483BB6" w:rsidP="004C7FFE">
      <w:pPr>
        <w:pStyle w:val="Prrafodelista"/>
        <w:numPr>
          <w:ilvl w:val="1"/>
          <w:numId w:val="18"/>
        </w:numPr>
        <w:spacing w:line="360" w:lineRule="auto"/>
        <w:ind w:left="1843"/>
        <w:jc w:val="both"/>
        <w:rPr>
          <w:rFonts w:ascii="Times New Roman" w:hAnsi="Times New Roman" w:cs="Times New Roman"/>
          <w:sz w:val="24"/>
          <w:szCs w:val="24"/>
        </w:rPr>
      </w:pPr>
      <w:r w:rsidRPr="006731C2">
        <w:rPr>
          <w:rFonts w:ascii="Times New Roman" w:hAnsi="Times New Roman" w:cs="Times New Roman"/>
          <w:sz w:val="24"/>
          <w:szCs w:val="24"/>
        </w:rPr>
        <w:t>No necesita de grandes conocimientos cuando se cuenta con un editor de páginas web.</w:t>
      </w:r>
    </w:p>
    <w:p w14:paraId="1E97F27B" w14:textId="77777777" w:rsidR="00483BB6" w:rsidRDefault="00483BB6" w:rsidP="00483BB6">
      <w:pPr>
        <w:pStyle w:val="Prrafodelista"/>
        <w:spacing w:line="360" w:lineRule="auto"/>
        <w:ind w:left="2850"/>
        <w:jc w:val="both"/>
        <w:rPr>
          <w:rFonts w:ascii="Times New Roman" w:hAnsi="Times New Roman" w:cs="Times New Roman"/>
          <w:sz w:val="24"/>
          <w:szCs w:val="24"/>
        </w:rPr>
      </w:pPr>
    </w:p>
    <w:p w14:paraId="463E0C76" w14:textId="77777777" w:rsidR="00483BB6" w:rsidRDefault="00483BB6" w:rsidP="00483BB6">
      <w:pPr>
        <w:pStyle w:val="Prrafodelista"/>
        <w:numPr>
          <w:ilvl w:val="0"/>
          <w:numId w:val="18"/>
        </w:numPr>
        <w:spacing w:line="360" w:lineRule="auto"/>
        <w:jc w:val="both"/>
        <w:rPr>
          <w:rFonts w:ascii="Times New Roman" w:hAnsi="Times New Roman" w:cs="Times New Roman"/>
          <w:b/>
          <w:bCs/>
          <w:sz w:val="24"/>
          <w:szCs w:val="24"/>
        </w:rPr>
      </w:pPr>
      <w:r w:rsidRPr="006731C2">
        <w:rPr>
          <w:rFonts w:ascii="Times New Roman" w:hAnsi="Times New Roman" w:cs="Times New Roman"/>
          <w:b/>
          <w:bCs/>
          <w:sz w:val="24"/>
          <w:szCs w:val="24"/>
        </w:rPr>
        <w:t xml:space="preserve">Desventajas de </w:t>
      </w:r>
      <w:r>
        <w:rPr>
          <w:rFonts w:ascii="Times New Roman" w:hAnsi="Times New Roman" w:cs="Times New Roman"/>
          <w:b/>
          <w:bCs/>
          <w:sz w:val="24"/>
          <w:szCs w:val="24"/>
        </w:rPr>
        <w:t>HTML</w:t>
      </w:r>
    </w:p>
    <w:p w14:paraId="5570D20C" w14:textId="77777777" w:rsidR="00483BB6" w:rsidRDefault="00483BB6" w:rsidP="00483BB6">
      <w:pPr>
        <w:pStyle w:val="Prrafodelista"/>
        <w:spacing w:line="360" w:lineRule="auto"/>
        <w:ind w:left="2130"/>
        <w:jc w:val="both"/>
        <w:rPr>
          <w:rFonts w:ascii="Times New Roman" w:hAnsi="Times New Roman" w:cs="Times New Roman"/>
          <w:b/>
          <w:bCs/>
          <w:sz w:val="24"/>
          <w:szCs w:val="24"/>
        </w:rPr>
      </w:pPr>
    </w:p>
    <w:p w14:paraId="643705A0"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B239E6">
        <w:rPr>
          <w:rFonts w:ascii="Times New Roman" w:hAnsi="Times New Roman" w:cs="Times New Roman"/>
          <w:sz w:val="24"/>
          <w:szCs w:val="24"/>
        </w:rPr>
        <w:t>oporte irregular que tienen las CSS por parte de los navegadores. Ciertas propiedades que funcionan en un browser no funcionan en otros, o existen diferencias en un mismo navegador según sea para Windows o Mac.</w:t>
      </w:r>
      <w:r w:rsidRPr="006731C2">
        <w:rPr>
          <w:rFonts w:ascii="Times New Roman" w:hAnsi="Times New Roman" w:cs="Times New Roman"/>
          <w:sz w:val="24"/>
          <w:szCs w:val="24"/>
        </w:rPr>
        <w:t xml:space="preserve"> La interpretación de cada navegador puede ser diferente.</w:t>
      </w:r>
    </w:p>
    <w:p w14:paraId="2DDFC137" w14:textId="77777777" w:rsidR="00483BB6" w:rsidRPr="00583658" w:rsidRDefault="00483BB6" w:rsidP="00483BB6">
      <w:pPr>
        <w:pStyle w:val="Prrafodelista"/>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Algunas propiedades de CSS </w:t>
      </w:r>
      <w:r w:rsidRPr="00B239E6">
        <w:rPr>
          <w:rFonts w:ascii="Times New Roman" w:hAnsi="Times New Roman" w:cs="Times New Roman"/>
          <w:sz w:val="24"/>
          <w:szCs w:val="24"/>
        </w:rPr>
        <w:t xml:space="preserve">pueden provocar que una parte del contenido de </w:t>
      </w:r>
      <w:r>
        <w:rPr>
          <w:rFonts w:ascii="Times New Roman" w:hAnsi="Times New Roman" w:cs="Times New Roman"/>
          <w:sz w:val="24"/>
          <w:szCs w:val="24"/>
        </w:rPr>
        <w:t>los sitios web donde se utilizan</w:t>
      </w:r>
      <w:r w:rsidRPr="00B239E6">
        <w:rPr>
          <w:rFonts w:ascii="Times New Roman" w:hAnsi="Times New Roman" w:cs="Times New Roman"/>
          <w:sz w:val="24"/>
          <w:szCs w:val="24"/>
        </w:rPr>
        <w:t xml:space="preserve"> resulte</w:t>
      </w:r>
      <w:r>
        <w:rPr>
          <w:rFonts w:ascii="Times New Roman" w:hAnsi="Times New Roman" w:cs="Times New Roman"/>
          <w:sz w:val="24"/>
          <w:szCs w:val="24"/>
        </w:rPr>
        <w:t>n</w:t>
      </w:r>
      <w:r w:rsidRPr="00B239E6">
        <w:rPr>
          <w:rFonts w:ascii="Times New Roman" w:hAnsi="Times New Roman" w:cs="Times New Roman"/>
          <w:sz w:val="24"/>
          <w:szCs w:val="24"/>
        </w:rPr>
        <w:t xml:space="preserve"> inaccesible</w:t>
      </w:r>
      <w:r>
        <w:rPr>
          <w:rFonts w:ascii="Times New Roman" w:hAnsi="Times New Roman" w:cs="Times New Roman"/>
          <w:sz w:val="24"/>
          <w:szCs w:val="24"/>
        </w:rPr>
        <w:t>s</w:t>
      </w:r>
      <w:r w:rsidRPr="00B239E6">
        <w:rPr>
          <w:rFonts w:ascii="Times New Roman" w:hAnsi="Times New Roman" w:cs="Times New Roman"/>
          <w:sz w:val="24"/>
          <w:szCs w:val="24"/>
        </w:rPr>
        <w:t xml:space="preserve"> desde ciertos navegadores si no son utilizadas correctamente.</w:t>
      </w:r>
    </w:p>
    <w:p w14:paraId="7C0418A5" w14:textId="77777777" w:rsidR="00483BB6" w:rsidRDefault="00483BB6" w:rsidP="00483BB6">
      <w:pPr>
        <w:pStyle w:val="Ttulo3"/>
        <w:spacing w:line="360" w:lineRule="auto"/>
        <w:rPr>
          <w:rFonts w:ascii="Times New Roman" w:hAnsi="Times New Roman" w:cs="Times New Roman"/>
          <w:b/>
          <w:bCs/>
          <w:color w:val="000000" w:themeColor="text1"/>
        </w:rPr>
      </w:pPr>
      <w:bookmarkStart w:id="102" w:name="_Toc56346776"/>
      <w:bookmarkStart w:id="103" w:name="_Toc66493389"/>
      <w:r>
        <w:rPr>
          <w:rFonts w:ascii="Times New Roman" w:hAnsi="Times New Roman" w:cs="Times New Roman"/>
          <w:b/>
          <w:bCs/>
          <w:color w:val="000000" w:themeColor="text1"/>
        </w:rPr>
        <w:lastRenderedPageBreak/>
        <w:t xml:space="preserve">       </w:t>
      </w:r>
      <w:r w:rsidR="006F2065">
        <w:rPr>
          <w:rFonts w:ascii="Times New Roman" w:hAnsi="Times New Roman" w:cs="Times New Roman"/>
          <w:b/>
          <w:bCs/>
          <w:color w:val="000000" w:themeColor="text1"/>
        </w:rPr>
        <w:tab/>
      </w:r>
      <w:bookmarkStart w:id="104" w:name="_Toc70188386"/>
      <w:r w:rsidRPr="00F80DF3">
        <w:rPr>
          <w:rFonts w:ascii="Times New Roman" w:hAnsi="Times New Roman" w:cs="Times New Roman"/>
          <w:b/>
          <w:bCs/>
          <w:color w:val="000000" w:themeColor="text1"/>
        </w:rPr>
        <w:t>6.5.</w:t>
      </w:r>
      <w:r>
        <w:rPr>
          <w:rFonts w:ascii="Times New Roman" w:hAnsi="Times New Roman" w:cs="Times New Roman"/>
          <w:b/>
          <w:bCs/>
          <w:color w:val="000000" w:themeColor="text1"/>
        </w:rPr>
        <w:t>6</w:t>
      </w:r>
      <w:r w:rsidRPr="00F80DF3">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CSS</w:t>
      </w:r>
      <w:bookmarkEnd w:id="102"/>
      <w:bookmarkEnd w:id="103"/>
      <w:bookmarkEnd w:id="104"/>
    </w:p>
    <w:p w14:paraId="44325E96" w14:textId="77777777" w:rsidR="00483BB6" w:rsidRPr="00B239E6" w:rsidRDefault="00483BB6" w:rsidP="006F2065">
      <w:pPr>
        <w:spacing w:line="360" w:lineRule="auto"/>
        <w:ind w:left="420" w:firstLine="288"/>
        <w:jc w:val="both"/>
        <w:rPr>
          <w:rFonts w:ascii="Times New Roman" w:hAnsi="Times New Roman" w:cs="Times New Roman"/>
          <w:sz w:val="24"/>
          <w:szCs w:val="24"/>
        </w:rPr>
      </w:pPr>
      <w:r w:rsidRPr="00B239E6">
        <w:rPr>
          <w:rFonts w:ascii="Times New Roman" w:hAnsi="Times New Roman" w:cs="Times New Roman"/>
          <w:sz w:val="24"/>
          <w:szCs w:val="24"/>
        </w:rPr>
        <w:t xml:space="preserve">Hojas de Estilo en Cascada (del inglés </w:t>
      </w:r>
      <w:r w:rsidRPr="00B64E15">
        <w:rPr>
          <w:rFonts w:ascii="Times New Roman" w:hAnsi="Times New Roman" w:cs="Times New Roman"/>
          <w:sz w:val="24"/>
          <w:szCs w:val="24"/>
        </w:rPr>
        <w:t>Cascading Style Sheets</w:t>
      </w:r>
      <w:r w:rsidRPr="00B239E6">
        <w:rPr>
          <w:rFonts w:ascii="Times New Roman" w:hAnsi="Times New Roman" w:cs="Times New Roman"/>
          <w:sz w:val="24"/>
          <w:szCs w:val="24"/>
        </w:rPr>
        <w:t>) o CSS es el lenguaje de estilos utilizado para describir la presentación de documentos HTML o XML (incluyendo varios lenguajes basados en XML como SVG, MathML o XHTML). CSS describe como debe ser renderizado el elemento estructurado en la pantalla, en papel, en el habla o en otros medios.</w:t>
      </w:r>
    </w:p>
    <w:p w14:paraId="5B638904" w14:textId="77777777" w:rsidR="00483BB6" w:rsidRPr="00B239E6" w:rsidRDefault="00483BB6" w:rsidP="006F2065">
      <w:pPr>
        <w:spacing w:line="360" w:lineRule="auto"/>
        <w:ind w:left="420" w:firstLine="288"/>
        <w:jc w:val="both"/>
        <w:rPr>
          <w:rFonts w:ascii="Times New Roman" w:hAnsi="Times New Roman" w:cs="Times New Roman"/>
          <w:sz w:val="24"/>
          <w:szCs w:val="24"/>
        </w:rPr>
      </w:pPr>
      <w:r w:rsidRPr="00B239E6">
        <w:rPr>
          <w:rFonts w:ascii="Times New Roman" w:hAnsi="Times New Roman" w:cs="Times New Roman"/>
          <w:sz w:val="24"/>
          <w:szCs w:val="24"/>
        </w:rPr>
        <w:t>CSS es uno de los lenguajes base de la Open Web y posee una especificación estandarizada por parte del W3C. Anteriormente, el desarrollo de varias partes de las especificaciones de CSS era realizado de manera sincrónica, lo que permitía el versionado de las recomendaciones. Probablemente habrás escuchado acerca de CSS1, CSS2.1, CSS3. Sin embargo, CSS4 nunca se ha lanzado como una versión oficial.</w:t>
      </w:r>
    </w:p>
    <w:p w14:paraId="148C4735" w14:textId="77777777" w:rsidR="00483BB6" w:rsidRDefault="00483BB6" w:rsidP="00483BB6">
      <w:pPr>
        <w:pStyle w:val="Prrafodelista"/>
        <w:numPr>
          <w:ilvl w:val="0"/>
          <w:numId w:val="18"/>
        </w:numPr>
        <w:spacing w:line="360" w:lineRule="auto"/>
        <w:jc w:val="both"/>
        <w:rPr>
          <w:rFonts w:ascii="Times New Roman" w:hAnsi="Times New Roman" w:cs="Times New Roman"/>
          <w:b/>
          <w:bCs/>
          <w:sz w:val="24"/>
          <w:szCs w:val="24"/>
        </w:rPr>
      </w:pPr>
      <w:r w:rsidRPr="006731C2">
        <w:rPr>
          <w:rFonts w:ascii="Times New Roman" w:hAnsi="Times New Roman" w:cs="Times New Roman"/>
          <w:b/>
          <w:bCs/>
          <w:sz w:val="24"/>
          <w:szCs w:val="24"/>
        </w:rPr>
        <w:t xml:space="preserve">Ventajas de </w:t>
      </w:r>
      <w:r>
        <w:rPr>
          <w:rFonts w:ascii="Times New Roman" w:hAnsi="Times New Roman" w:cs="Times New Roman"/>
          <w:b/>
          <w:bCs/>
          <w:sz w:val="24"/>
          <w:szCs w:val="24"/>
        </w:rPr>
        <w:t>CSS</w:t>
      </w:r>
    </w:p>
    <w:p w14:paraId="64946D2E" w14:textId="77777777" w:rsidR="00483BB6" w:rsidRDefault="00483BB6" w:rsidP="00483BB6">
      <w:pPr>
        <w:pStyle w:val="Prrafodelista"/>
        <w:spacing w:line="360" w:lineRule="auto"/>
        <w:ind w:left="2130"/>
        <w:jc w:val="both"/>
        <w:rPr>
          <w:rFonts w:ascii="Times New Roman" w:hAnsi="Times New Roman" w:cs="Times New Roman"/>
          <w:b/>
          <w:bCs/>
          <w:sz w:val="24"/>
          <w:szCs w:val="24"/>
        </w:rPr>
      </w:pPr>
    </w:p>
    <w:p w14:paraId="2D2D6F01"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 xml:space="preserve">Sencillo </w:t>
      </w:r>
      <w:r>
        <w:rPr>
          <w:rFonts w:ascii="Times New Roman" w:hAnsi="Times New Roman" w:cs="Times New Roman"/>
          <w:sz w:val="24"/>
          <w:szCs w:val="24"/>
        </w:rPr>
        <w:t>al momento de</w:t>
      </w:r>
      <w:r w:rsidRPr="006731C2">
        <w:rPr>
          <w:rFonts w:ascii="Times New Roman" w:hAnsi="Times New Roman" w:cs="Times New Roman"/>
          <w:sz w:val="24"/>
          <w:szCs w:val="24"/>
        </w:rPr>
        <w:t xml:space="preserve"> describir</w:t>
      </w:r>
      <w:r>
        <w:rPr>
          <w:rFonts w:ascii="Times New Roman" w:hAnsi="Times New Roman" w:cs="Times New Roman"/>
          <w:sz w:val="24"/>
          <w:szCs w:val="24"/>
        </w:rPr>
        <w:t>se en manera de</w:t>
      </w:r>
      <w:r w:rsidRPr="006731C2">
        <w:rPr>
          <w:rFonts w:ascii="Times New Roman" w:hAnsi="Times New Roman" w:cs="Times New Roman"/>
          <w:sz w:val="24"/>
          <w:szCs w:val="24"/>
        </w:rPr>
        <w:t xml:space="preserve"> hipertexto.</w:t>
      </w:r>
    </w:p>
    <w:p w14:paraId="4308456A"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Texto presentado de forma estructurada</w:t>
      </w:r>
      <w:r>
        <w:rPr>
          <w:rFonts w:ascii="Times New Roman" w:hAnsi="Times New Roman" w:cs="Times New Roman"/>
          <w:sz w:val="24"/>
          <w:szCs w:val="24"/>
        </w:rPr>
        <w:t xml:space="preserve">, </w:t>
      </w:r>
      <w:r w:rsidRPr="006731C2">
        <w:rPr>
          <w:rFonts w:ascii="Times New Roman" w:hAnsi="Times New Roman" w:cs="Times New Roman"/>
          <w:sz w:val="24"/>
          <w:szCs w:val="24"/>
        </w:rPr>
        <w:t>agradable</w:t>
      </w:r>
      <w:r>
        <w:rPr>
          <w:rFonts w:ascii="Times New Roman" w:hAnsi="Times New Roman" w:cs="Times New Roman"/>
          <w:sz w:val="24"/>
          <w:szCs w:val="24"/>
        </w:rPr>
        <w:t xml:space="preserve"> y entendible</w:t>
      </w:r>
      <w:r w:rsidRPr="006731C2">
        <w:rPr>
          <w:rFonts w:ascii="Times New Roman" w:hAnsi="Times New Roman" w:cs="Times New Roman"/>
          <w:sz w:val="24"/>
          <w:szCs w:val="24"/>
        </w:rPr>
        <w:t>.</w:t>
      </w:r>
    </w:p>
    <w:p w14:paraId="2F5BDB5C"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No necesita de grandes conocimientos cuando se cuenta con un editor de páginas web.</w:t>
      </w:r>
    </w:p>
    <w:p w14:paraId="71FB28D1"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Archivos pequeños.</w:t>
      </w:r>
    </w:p>
    <w:p w14:paraId="4B59D64E"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Despliegue rápido</w:t>
      </w:r>
      <w:r>
        <w:rPr>
          <w:rFonts w:ascii="Times New Roman" w:hAnsi="Times New Roman" w:cs="Times New Roman"/>
          <w:sz w:val="24"/>
          <w:szCs w:val="24"/>
        </w:rPr>
        <w:t xml:space="preserve"> y c</w:t>
      </w:r>
      <w:r w:rsidRPr="006731C2">
        <w:rPr>
          <w:rFonts w:ascii="Times New Roman" w:hAnsi="Times New Roman" w:cs="Times New Roman"/>
          <w:sz w:val="24"/>
          <w:szCs w:val="24"/>
        </w:rPr>
        <w:t>ompatible con todos los exploradores.</w:t>
      </w:r>
    </w:p>
    <w:p w14:paraId="507F5C41" w14:textId="77777777" w:rsidR="00483BB6" w:rsidRPr="006731C2" w:rsidRDefault="00483BB6" w:rsidP="00483BB6">
      <w:pPr>
        <w:pStyle w:val="Prrafodelista"/>
        <w:spacing w:line="360" w:lineRule="auto"/>
        <w:ind w:left="2850"/>
        <w:jc w:val="both"/>
        <w:rPr>
          <w:rFonts w:ascii="Times New Roman" w:hAnsi="Times New Roman" w:cs="Times New Roman"/>
          <w:sz w:val="24"/>
          <w:szCs w:val="24"/>
        </w:rPr>
      </w:pPr>
    </w:p>
    <w:p w14:paraId="4103155C" w14:textId="77777777" w:rsidR="00483BB6" w:rsidRDefault="00483BB6" w:rsidP="00483BB6">
      <w:pPr>
        <w:pStyle w:val="Prrafodelista"/>
        <w:numPr>
          <w:ilvl w:val="0"/>
          <w:numId w:val="18"/>
        </w:numPr>
        <w:spacing w:line="360" w:lineRule="auto"/>
        <w:jc w:val="both"/>
        <w:rPr>
          <w:rFonts w:ascii="Times New Roman" w:hAnsi="Times New Roman" w:cs="Times New Roman"/>
          <w:b/>
          <w:bCs/>
          <w:sz w:val="24"/>
          <w:szCs w:val="24"/>
        </w:rPr>
      </w:pPr>
      <w:r w:rsidRPr="006731C2">
        <w:rPr>
          <w:rFonts w:ascii="Times New Roman" w:hAnsi="Times New Roman" w:cs="Times New Roman"/>
          <w:b/>
          <w:bCs/>
          <w:sz w:val="24"/>
          <w:szCs w:val="24"/>
        </w:rPr>
        <w:t xml:space="preserve">Desventajas de </w:t>
      </w:r>
      <w:r>
        <w:rPr>
          <w:rFonts w:ascii="Times New Roman" w:hAnsi="Times New Roman" w:cs="Times New Roman"/>
          <w:b/>
          <w:bCs/>
          <w:sz w:val="24"/>
          <w:szCs w:val="24"/>
        </w:rPr>
        <w:t>CSS</w:t>
      </w:r>
    </w:p>
    <w:p w14:paraId="2E574BE8" w14:textId="77777777" w:rsidR="00483BB6" w:rsidRDefault="00483BB6" w:rsidP="00483BB6">
      <w:pPr>
        <w:pStyle w:val="Prrafodelista"/>
        <w:spacing w:line="360" w:lineRule="auto"/>
        <w:ind w:left="2130"/>
        <w:jc w:val="both"/>
        <w:rPr>
          <w:rFonts w:ascii="Times New Roman" w:hAnsi="Times New Roman" w:cs="Times New Roman"/>
          <w:b/>
          <w:bCs/>
          <w:sz w:val="24"/>
          <w:szCs w:val="24"/>
        </w:rPr>
      </w:pPr>
    </w:p>
    <w:p w14:paraId="6607C2D2"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Lenguaje estático.</w:t>
      </w:r>
    </w:p>
    <w:p w14:paraId="52C9CD53"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La interpretación de cada navegador puede ser diferente.</w:t>
      </w:r>
    </w:p>
    <w:p w14:paraId="22D6DD98"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 xml:space="preserve">Guarda muchas etiquetas que pueden convertirse en </w:t>
      </w:r>
      <w:r>
        <w:rPr>
          <w:rFonts w:ascii="Times New Roman" w:hAnsi="Times New Roman" w:cs="Times New Roman"/>
          <w:sz w:val="24"/>
          <w:szCs w:val="24"/>
        </w:rPr>
        <w:t>código disfuncional</w:t>
      </w:r>
      <w:r w:rsidRPr="006731C2">
        <w:rPr>
          <w:rFonts w:ascii="Times New Roman" w:hAnsi="Times New Roman" w:cs="Times New Roman"/>
          <w:sz w:val="24"/>
          <w:szCs w:val="24"/>
        </w:rPr>
        <w:t xml:space="preserve"> </w:t>
      </w:r>
      <w:r>
        <w:rPr>
          <w:rFonts w:ascii="Times New Roman" w:hAnsi="Times New Roman" w:cs="Times New Roman"/>
          <w:sz w:val="24"/>
          <w:szCs w:val="24"/>
        </w:rPr>
        <w:t xml:space="preserve">lo cual puede </w:t>
      </w:r>
      <w:r w:rsidRPr="006731C2">
        <w:rPr>
          <w:rFonts w:ascii="Times New Roman" w:hAnsi="Times New Roman" w:cs="Times New Roman"/>
          <w:sz w:val="24"/>
          <w:szCs w:val="24"/>
        </w:rPr>
        <w:t>dificulta</w:t>
      </w:r>
      <w:r>
        <w:rPr>
          <w:rFonts w:ascii="Times New Roman" w:hAnsi="Times New Roman" w:cs="Times New Roman"/>
          <w:sz w:val="24"/>
          <w:szCs w:val="24"/>
        </w:rPr>
        <w:t>r</w:t>
      </w:r>
      <w:r w:rsidRPr="006731C2">
        <w:rPr>
          <w:rFonts w:ascii="Times New Roman" w:hAnsi="Times New Roman" w:cs="Times New Roman"/>
          <w:sz w:val="24"/>
          <w:szCs w:val="24"/>
        </w:rPr>
        <w:t xml:space="preserve"> </w:t>
      </w:r>
      <w:r>
        <w:rPr>
          <w:rFonts w:ascii="Times New Roman" w:hAnsi="Times New Roman" w:cs="Times New Roman"/>
          <w:sz w:val="24"/>
          <w:szCs w:val="24"/>
        </w:rPr>
        <w:t>correcciones y mantenimientos</w:t>
      </w:r>
      <w:r w:rsidRPr="006731C2">
        <w:rPr>
          <w:rFonts w:ascii="Times New Roman" w:hAnsi="Times New Roman" w:cs="Times New Roman"/>
          <w:sz w:val="24"/>
          <w:szCs w:val="24"/>
        </w:rPr>
        <w:t>.</w:t>
      </w:r>
    </w:p>
    <w:p w14:paraId="27FFCE09"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El diseño es más lento</w:t>
      </w:r>
    </w:p>
    <w:p w14:paraId="1B90037E" w14:textId="77777777" w:rsidR="00483BB6" w:rsidRPr="001407E3" w:rsidRDefault="00483BB6" w:rsidP="00483BB6">
      <w:pPr>
        <w:pStyle w:val="Prrafodelista"/>
        <w:numPr>
          <w:ilvl w:val="0"/>
          <w:numId w:val="20"/>
        </w:numPr>
        <w:spacing w:line="360" w:lineRule="auto"/>
        <w:jc w:val="both"/>
        <w:rPr>
          <w:rFonts w:ascii="Times New Roman" w:hAnsi="Times New Roman" w:cs="Times New Roman"/>
          <w:b/>
          <w:bCs/>
          <w:sz w:val="24"/>
          <w:szCs w:val="24"/>
        </w:rPr>
      </w:pPr>
      <w:r w:rsidRPr="006731C2">
        <w:rPr>
          <w:rFonts w:ascii="Times New Roman" w:hAnsi="Times New Roman" w:cs="Times New Roman"/>
          <w:sz w:val="24"/>
          <w:szCs w:val="24"/>
        </w:rPr>
        <w:t>Las etiquetas son muy limitadas</w:t>
      </w:r>
    </w:p>
    <w:p w14:paraId="7EE2B28A" w14:textId="77777777" w:rsidR="00483BB6" w:rsidRPr="001407E3" w:rsidRDefault="00483BB6" w:rsidP="00483BB6">
      <w:pPr>
        <w:pStyle w:val="Prrafodelista"/>
        <w:spacing w:line="360" w:lineRule="auto"/>
        <w:ind w:left="1776"/>
        <w:jc w:val="both"/>
        <w:rPr>
          <w:rFonts w:ascii="Times New Roman" w:hAnsi="Times New Roman" w:cs="Times New Roman"/>
          <w:b/>
          <w:bCs/>
          <w:sz w:val="24"/>
          <w:szCs w:val="24"/>
          <w:u w:val="single"/>
        </w:rPr>
      </w:pPr>
    </w:p>
    <w:p w14:paraId="59E85A0F" w14:textId="77777777" w:rsidR="00483BB6" w:rsidRDefault="00483BB6" w:rsidP="00483BB6">
      <w:pPr>
        <w:pStyle w:val="Ttulo3"/>
        <w:spacing w:line="360" w:lineRule="auto"/>
        <w:rPr>
          <w:rFonts w:ascii="Times New Roman" w:hAnsi="Times New Roman" w:cs="Times New Roman"/>
          <w:b/>
          <w:bCs/>
          <w:color w:val="000000" w:themeColor="text1"/>
        </w:rPr>
      </w:pPr>
      <w:bookmarkStart w:id="105" w:name="_Toc56346777"/>
      <w:bookmarkStart w:id="106" w:name="_Toc66493390"/>
      <w:r>
        <w:rPr>
          <w:rFonts w:ascii="Times New Roman" w:hAnsi="Times New Roman" w:cs="Times New Roman"/>
          <w:b/>
          <w:bCs/>
          <w:color w:val="000000" w:themeColor="text1"/>
        </w:rPr>
        <w:lastRenderedPageBreak/>
        <w:t xml:space="preserve">       </w:t>
      </w:r>
      <w:r w:rsidR="006F2065">
        <w:rPr>
          <w:rFonts w:ascii="Times New Roman" w:hAnsi="Times New Roman" w:cs="Times New Roman"/>
          <w:b/>
          <w:bCs/>
          <w:color w:val="000000" w:themeColor="text1"/>
        </w:rPr>
        <w:tab/>
      </w:r>
      <w:bookmarkStart w:id="107" w:name="_Toc70188387"/>
      <w:r w:rsidRPr="006731C2">
        <w:rPr>
          <w:rFonts w:ascii="Times New Roman" w:hAnsi="Times New Roman" w:cs="Times New Roman"/>
          <w:b/>
          <w:bCs/>
          <w:color w:val="000000" w:themeColor="text1"/>
        </w:rPr>
        <w:t>6.5.</w:t>
      </w:r>
      <w:r>
        <w:rPr>
          <w:rFonts w:ascii="Times New Roman" w:hAnsi="Times New Roman" w:cs="Times New Roman"/>
          <w:b/>
          <w:bCs/>
          <w:color w:val="000000" w:themeColor="text1"/>
        </w:rPr>
        <w:t>7</w:t>
      </w:r>
      <w:r w:rsidRPr="006731C2">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JavaScript</w:t>
      </w:r>
      <w:bookmarkEnd w:id="105"/>
      <w:bookmarkEnd w:id="106"/>
      <w:bookmarkEnd w:id="107"/>
    </w:p>
    <w:p w14:paraId="41D3CA17" w14:textId="77777777" w:rsidR="00483BB6" w:rsidRPr="00904EEE" w:rsidRDefault="00483BB6" w:rsidP="006F2065">
      <w:pPr>
        <w:spacing w:line="360" w:lineRule="auto"/>
        <w:ind w:left="420" w:firstLine="288"/>
        <w:jc w:val="both"/>
        <w:rPr>
          <w:rFonts w:ascii="Times New Roman" w:hAnsi="Times New Roman" w:cs="Times New Roman"/>
          <w:b/>
          <w:bCs/>
          <w:sz w:val="24"/>
          <w:szCs w:val="24"/>
        </w:rPr>
      </w:pPr>
      <w:r w:rsidRPr="00904EEE">
        <w:rPr>
          <w:rFonts w:ascii="Times New Roman" w:hAnsi="Times New Roman" w:cs="Times New Roman"/>
          <w:sz w:val="24"/>
          <w:szCs w:val="24"/>
        </w:rPr>
        <w:t>JavaScript es un lenguaje de programación de scripts (secuencia de comandos) orientado a objetos. Esta descripción es un poco rudimentaria, hay varios elementos que vamos a diseccionar. En primer lugar, un lenguaje de programación es un lenguaje que permite a los desarrolladores escribir código fuente que será analizado por un ordenador. Un desarrollador o programador es una persona que desarrolla programas. Puede ser un profesional (un ingeniero, programador informático o analista) o un aficionado. El código fuente está escrito por el desarrollador. Este es un conjunto de acciones, llamadas instrucciones, lo que permitirá dar órdenes al ordenador para operar el programa. El código fuente es algo oculto, como un motor en un automóvil está oculto, pero está ahí, y es quien asegura que el coche puede ser conducido. En el caso de un programa, es lo mismo, el código fuente rige el funcionamiento del programa.</w:t>
      </w:r>
    </w:p>
    <w:p w14:paraId="74FCA99F" w14:textId="77777777" w:rsidR="00483BB6" w:rsidRPr="00EA7D95" w:rsidRDefault="00483BB6" w:rsidP="00483BB6">
      <w:pPr>
        <w:pStyle w:val="Prrafode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Ventajas de JavaScript</w:t>
      </w:r>
    </w:p>
    <w:p w14:paraId="1C042DBA" w14:textId="77777777" w:rsidR="00483BB6" w:rsidRPr="00EA7D95" w:rsidRDefault="00483BB6" w:rsidP="00483BB6">
      <w:pPr>
        <w:pStyle w:val="Prrafodelista"/>
        <w:spacing w:line="360" w:lineRule="auto"/>
        <w:ind w:left="1845"/>
        <w:jc w:val="both"/>
        <w:rPr>
          <w:rFonts w:ascii="Times New Roman" w:hAnsi="Times New Roman" w:cs="Times New Roman"/>
          <w:sz w:val="24"/>
          <w:szCs w:val="24"/>
        </w:rPr>
      </w:pPr>
    </w:p>
    <w:p w14:paraId="675B00E0"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sidRPr="00EA7D95">
        <w:rPr>
          <w:rFonts w:ascii="Times New Roman" w:hAnsi="Times New Roman" w:cs="Times New Roman"/>
          <w:sz w:val="24"/>
          <w:szCs w:val="24"/>
        </w:rPr>
        <w:t xml:space="preserve">JavaScript es un lenguaje muy sencillo de dominar, ya que su curva de aprendizaje es baja. </w:t>
      </w:r>
    </w:p>
    <w:p w14:paraId="293D7615"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Pr="00EA7D95">
        <w:rPr>
          <w:rFonts w:ascii="Times New Roman" w:hAnsi="Times New Roman" w:cs="Times New Roman"/>
          <w:sz w:val="24"/>
          <w:szCs w:val="24"/>
        </w:rPr>
        <w:t>l código se puede insertar en cualquier página independientemente de la extensión del archivo, es decir, añadir scripts en archivos JSP, PHP, Perl, por mencionar algunos.</w:t>
      </w:r>
    </w:p>
    <w:p w14:paraId="35E7BBE7"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sidRPr="00EA7D95">
        <w:rPr>
          <w:rFonts w:ascii="Times New Roman" w:hAnsi="Times New Roman" w:cs="Times New Roman"/>
          <w:sz w:val="24"/>
          <w:szCs w:val="24"/>
        </w:rPr>
        <w:t>Como el programa se ejecuta del lado del cliente se reduce la carga en el servidor de la página web. En consecuencia, tu sitio va a responder de manera más rápida y los usuarios lo van a percibir.</w:t>
      </w:r>
    </w:p>
    <w:p w14:paraId="16205035"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Pr="00EA7D95">
        <w:rPr>
          <w:rFonts w:ascii="Times New Roman" w:hAnsi="Times New Roman" w:cs="Times New Roman"/>
          <w:sz w:val="24"/>
          <w:szCs w:val="24"/>
        </w:rPr>
        <w:t>avaScript es un lenguaje de programación web multiplataforma, es decir, se ejecuta en distintos sistemas operativos, como Mac, Linux y Windows.</w:t>
      </w:r>
    </w:p>
    <w:p w14:paraId="70B1B913" w14:textId="77777777" w:rsidR="00483BB6" w:rsidRPr="00EA7D95" w:rsidRDefault="00483BB6" w:rsidP="00483BB6">
      <w:pPr>
        <w:pStyle w:val="Prrafodelista"/>
        <w:spacing w:line="360" w:lineRule="auto"/>
        <w:ind w:left="2565"/>
        <w:jc w:val="both"/>
        <w:rPr>
          <w:rFonts w:ascii="Times New Roman" w:hAnsi="Times New Roman" w:cs="Times New Roman"/>
          <w:sz w:val="24"/>
          <w:szCs w:val="24"/>
        </w:rPr>
      </w:pPr>
    </w:p>
    <w:p w14:paraId="6D15F41A" w14:textId="77777777" w:rsidR="00483BB6" w:rsidRPr="00EA7D95" w:rsidRDefault="00483BB6" w:rsidP="00483BB6">
      <w:pPr>
        <w:pStyle w:val="Prrafode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Desventajas de JavaScript</w:t>
      </w:r>
    </w:p>
    <w:p w14:paraId="7E42805A" w14:textId="77777777" w:rsidR="00483BB6" w:rsidRPr="00EA7D95" w:rsidRDefault="00483BB6" w:rsidP="00483BB6">
      <w:pPr>
        <w:pStyle w:val="Prrafodelista"/>
        <w:spacing w:line="360" w:lineRule="auto"/>
        <w:ind w:left="1845"/>
        <w:jc w:val="both"/>
        <w:rPr>
          <w:rFonts w:ascii="Times New Roman" w:hAnsi="Times New Roman" w:cs="Times New Roman"/>
          <w:sz w:val="24"/>
          <w:szCs w:val="24"/>
        </w:rPr>
      </w:pPr>
    </w:p>
    <w:p w14:paraId="58430716"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Poco seguro ya que c</w:t>
      </w:r>
      <w:r w:rsidRPr="00EA7D95">
        <w:rPr>
          <w:rFonts w:ascii="Times New Roman" w:hAnsi="Times New Roman" w:cs="Times New Roman"/>
          <w:sz w:val="24"/>
          <w:szCs w:val="24"/>
        </w:rPr>
        <w:t>omo es un programa que se ejecuta en el lado del cliente, sus códigos pueden ser leídos por otros usuarios.</w:t>
      </w:r>
    </w:p>
    <w:p w14:paraId="1E73C3B7"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Pueden generarse problemas de funcionamiento ya que </w:t>
      </w:r>
      <w:r w:rsidRPr="00EA7D95">
        <w:rPr>
          <w:rFonts w:ascii="Times New Roman" w:hAnsi="Times New Roman" w:cs="Times New Roman"/>
          <w:sz w:val="24"/>
          <w:szCs w:val="24"/>
        </w:rPr>
        <w:t>por desconocimiento pueden desactivar la funcionalidad de JavaScript en el navegador, esto genera que no se ejecuten los códigos dinámicos en la página web.</w:t>
      </w:r>
    </w:p>
    <w:p w14:paraId="5A280C76" w14:textId="77777777" w:rsidR="00483BB6" w:rsidRPr="00583658"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Al implementarse debe hacerse con otros lenguajes de programación esto enfocado al campo del desarrollo web.</w:t>
      </w:r>
    </w:p>
    <w:p w14:paraId="4D72E18F" w14:textId="77777777" w:rsidR="00483BB6" w:rsidRDefault="00483BB6" w:rsidP="00483BB6">
      <w:pPr>
        <w:pStyle w:val="Ttulo3"/>
        <w:spacing w:line="360" w:lineRule="auto"/>
        <w:rPr>
          <w:rFonts w:ascii="Times New Roman" w:hAnsi="Times New Roman" w:cs="Times New Roman"/>
          <w:b/>
          <w:bCs/>
          <w:color w:val="000000" w:themeColor="text1"/>
        </w:rPr>
      </w:pPr>
      <w:bookmarkStart w:id="108" w:name="_Toc56346778"/>
      <w:bookmarkStart w:id="109" w:name="_Toc66493391"/>
      <w:r>
        <w:rPr>
          <w:rFonts w:ascii="Times New Roman" w:hAnsi="Times New Roman" w:cs="Times New Roman"/>
          <w:b/>
          <w:bCs/>
          <w:color w:val="000000" w:themeColor="text1"/>
        </w:rPr>
        <w:t xml:space="preserve">       </w:t>
      </w:r>
      <w:r w:rsidR="006F2065">
        <w:rPr>
          <w:rFonts w:ascii="Times New Roman" w:hAnsi="Times New Roman" w:cs="Times New Roman"/>
          <w:b/>
          <w:bCs/>
          <w:color w:val="000000" w:themeColor="text1"/>
        </w:rPr>
        <w:tab/>
      </w:r>
      <w:bookmarkStart w:id="110" w:name="_Toc70188388"/>
      <w:r w:rsidRPr="006731C2">
        <w:rPr>
          <w:rFonts w:ascii="Times New Roman" w:hAnsi="Times New Roman" w:cs="Times New Roman"/>
          <w:b/>
          <w:bCs/>
          <w:color w:val="000000" w:themeColor="text1"/>
        </w:rPr>
        <w:t>6.5.</w:t>
      </w:r>
      <w:r>
        <w:rPr>
          <w:rFonts w:ascii="Times New Roman" w:hAnsi="Times New Roman" w:cs="Times New Roman"/>
          <w:b/>
          <w:bCs/>
          <w:color w:val="000000" w:themeColor="text1"/>
        </w:rPr>
        <w:t>8</w:t>
      </w:r>
      <w:r w:rsidRPr="006731C2">
        <w:rPr>
          <w:rFonts w:ascii="Times New Roman" w:hAnsi="Times New Roman" w:cs="Times New Roman"/>
          <w:b/>
          <w:bCs/>
          <w:color w:val="000000" w:themeColor="text1"/>
        </w:rPr>
        <w:t xml:space="preserve">. </w:t>
      </w:r>
      <w:r w:rsidRPr="00B64E15">
        <w:rPr>
          <w:rFonts w:ascii="Times New Roman" w:hAnsi="Times New Roman" w:cs="Times New Roman"/>
          <w:b/>
          <w:bCs/>
          <w:color w:val="000000" w:themeColor="text1"/>
        </w:rPr>
        <w:t>MySQL</w:t>
      </w:r>
      <w:bookmarkEnd w:id="108"/>
      <w:bookmarkEnd w:id="109"/>
      <w:bookmarkEnd w:id="110"/>
    </w:p>
    <w:p w14:paraId="4B440ADB" w14:textId="77777777" w:rsidR="00483BB6" w:rsidRPr="00347CF2" w:rsidRDefault="00483BB6" w:rsidP="006F2065">
      <w:pPr>
        <w:spacing w:line="360" w:lineRule="auto"/>
        <w:ind w:left="420" w:firstLine="288"/>
        <w:jc w:val="both"/>
        <w:rPr>
          <w:rFonts w:ascii="Times New Roman" w:hAnsi="Times New Roman" w:cs="Times New Roman"/>
          <w:b/>
          <w:bCs/>
          <w:sz w:val="24"/>
          <w:szCs w:val="24"/>
        </w:rPr>
      </w:pPr>
      <w:r w:rsidRPr="00B64E15">
        <w:rPr>
          <w:rFonts w:ascii="Times New Roman" w:hAnsi="Times New Roman" w:cs="Times New Roman"/>
          <w:sz w:val="24"/>
          <w:szCs w:val="24"/>
        </w:rPr>
        <w:t>MySQL</w:t>
      </w:r>
      <w:r w:rsidRPr="00347CF2">
        <w:rPr>
          <w:rFonts w:ascii="Times New Roman" w:hAnsi="Times New Roman" w:cs="Times New Roman"/>
          <w:sz w:val="24"/>
          <w:szCs w:val="24"/>
        </w:rPr>
        <w:t xml:space="preserve"> es un sistema de gestión de bases de datos. Pero virtudes básicas y clave Su éxito es que es una distribución gratuita y un sistema de código abierto. El primero significa que Internet (por ejemplo, desde Internet Dirección (www.mysql.com); el segundo (código abierto) significa Los programadores pueden remodelar el código de la aplicación para mejorar. Esta es también la base del funcionamiento del sistema Linux, por lo que </w:t>
      </w:r>
      <w:r w:rsidRPr="00B64E15">
        <w:rPr>
          <w:rFonts w:ascii="Times New Roman" w:hAnsi="Times New Roman" w:cs="Times New Roman"/>
          <w:sz w:val="24"/>
          <w:szCs w:val="24"/>
        </w:rPr>
        <w:t xml:space="preserve">MySQL </w:t>
      </w:r>
      <w:r w:rsidRPr="00347CF2">
        <w:rPr>
          <w:rFonts w:ascii="Times New Roman" w:hAnsi="Times New Roman" w:cs="Times New Roman"/>
          <w:sz w:val="24"/>
          <w:szCs w:val="24"/>
        </w:rPr>
        <w:t>es Principalmente para distribución de Linux, aunque también hay Windows</w:t>
      </w:r>
    </w:p>
    <w:p w14:paraId="0C616095"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sidRPr="00F80DF3">
        <w:rPr>
          <w:rFonts w:ascii="Times New Roman" w:hAnsi="Times New Roman" w:cs="Times New Roman"/>
          <w:b/>
          <w:bCs/>
          <w:color w:val="000000" w:themeColor="text1"/>
          <w:sz w:val="24"/>
          <w:szCs w:val="24"/>
        </w:rPr>
        <w:t>Ventajas</w:t>
      </w:r>
      <w:r>
        <w:rPr>
          <w:rFonts w:ascii="Times New Roman" w:hAnsi="Times New Roman" w:cs="Times New Roman"/>
          <w:b/>
          <w:bCs/>
          <w:color w:val="000000" w:themeColor="text1"/>
          <w:sz w:val="24"/>
          <w:szCs w:val="24"/>
        </w:rPr>
        <w:t xml:space="preserve"> de </w:t>
      </w:r>
      <w:r w:rsidRPr="002324C2">
        <w:rPr>
          <w:rFonts w:ascii="Times New Roman" w:hAnsi="Times New Roman" w:cs="Times New Roman"/>
          <w:b/>
          <w:bCs/>
          <w:color w:val="000000" w:themeColor="text1"/>
          <w:sz w:val="24"/>
          <w:szCs w:val="24"/>
          <w:lang w:val="en-US"/>
        </w:rPr>
        <w:t>MySQL</w:t>
      </w:r>
    </w:p>
    <w:p w14:paraId="0EC2F29F"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67E283F8"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Velocidad al realizar las operaciones, lo que le hace uno de los gestores con mejor rendimiento.</w:t>
      </w:r>
    </w:p>
    <w:p w14:paraId="77EDA27F"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El costo de hacer una base de datos es bajo porque consume muy poco, por lo que puede ejecutarse en una máquina con pocos recursos sin ningún problema</w:t>
      </w:r>
    </w:p>
    <w:p w14:paraId="727FE76E"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 xml:space="preserve">Fácil de configurar e instalar. </w:t>
      </w:r>
    </w:p>
    <w:p w14:paraId="2FDE6C8F"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Soporta múltiples sistemas operativos</w:t>
      </w:r>
    </w:p>
    <w:p w14:paraId="02F77EB2"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La posibilidad de corrupción de datos es muy pequeña, incluso</w:t>
      </w:r>
      <w:r>
        <w:rPr>
          <w:rFonts w:ascii="Times New Roman" w:hAnsi="Times New Roman" w:cs="Times New Roman"/>
          <w:color w:val="000000" w:themeColor="text1"/>
          <w:sz w:val="24"/>
          <w:szCs w:val="24"/>
        </w:rPr>
        <w:t xml:space="preserve"> </w:t>
      </w:r>
      <w:r w:rsidRPr="00CC5007">
        <w:rPr>
          <w:rFonts w:ascii="Times New Roman" w:hAnsi="Times New Roman" w:cs="Times New Roman"/>
          <w:color w:val="000000" w:themeColor="text1"/>
          <w:sz w:val="24"/>
          <w:szCs w:val="24"/>
        </w:rPr>
        <w:t>si los errores no se producen en</w:t>
      </w:r>
      <w:r>
        <w:rPr>
          <w:rFonts w:ascii="Times New Roman" w:hAnsi="Times New Roman" w:cs="Times New Roman"/>
          <w:color w:val="000000" w:themeColor="text1"/>
          <w:sz w:val="24"/>
          <w:szCs w:val="24"/>
        </w:rPr>
        <w:t xml:space="preserve"> </w:t>
      </w:r>
      <w:r w:rsidRPr="00CC5007">
        <w:rPr>
          <w:rFonts w:ascii="Times New Roman" w:hAnsi="Times New Roman" w:cs="Times New Roman"/>
          <w:color w:val="000000" w:themeColor="text1"/>
          <w:sz w:val="24"/>
          <w:szCs w:val="24"/>
        </w:rPr>
        <w:t>el propio gestor, sino en el sistema en el que está.</w:t>
      </w:r>
    </w:p>
    <w:p w14:paraId="6BC436D9" w14:textId="77777777" w:rsidR="00483BB6" w:rsidRPr="00CC5007" w:rsidRDefault="00483BB6" w:rsidP="00483BB6">
      <w:pPr>
        <w:pStyle w:val="Prrafodelista"/>
        <w:spacing w:line="360" w:lineRule="auto"/>
        <w:ind w:left="2850"/>
        <w:jc w:val="both"/>
        <w:rPr>
          <w:rFonts w:ascii="Times New Roman" w:hAnsi="Times New Roman" w:cs="Times New Roman"/>
          <w:color w:val="000000" w:themeColor="text1"/>
          <w:sz w:val="24"/>
          <w:szCs w:val="24"/>
        </w:rPr>
      </w:pPr>
    </w:p>
    <w:p w14:paraId="617907E9"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Desventajas de </w:t>
      </w:r>
      <w:r w:rsidRPr="002324C2">
        <w:rPr>
          <w:rFonts w:ascii="Times New Roman" w:hAnsi="Times New Roman" w:cs="Times New Roman"/>
          <w:b/>
          <w:bCs/>
          <w:color w:val="000000" w:themeColor="text1"/>
          <w:sz w:val="24"/>
          <w:szCs w:val="24"/>
          <w:lang w:val="en-US"/>
        </w:rPr>
        <w:t>MySQL</w:t>
      </w:r>
    </w:p>
    <w:p w14:paraId="7B3167C2"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31666FD2" w14:textId="77777777" w:rsidR="00483BB6" w:rsidRPr="00CC13D0"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13D0">
        <w:rPr>
          <w:rFonts w:ascii="Times New Roman" w:hAnsi="Times New Roman" w:cs="Times New Roman"/>
          <w:color w:val="000000" w:themeColor="text1"/>
          <w:sz w:val="24"/>
          <w:szCs w:val="24"/>
        </w:rPr>
        <w:t xml:space="preserve">La mayoría de las utilidades </w:t>
      </w:r>
      <w:r w:rsidRPr="00B64E15">
        <w:rPr>
          <w:rFonts w:ascii="Times New Roman" w:hAnsi="Times New Roman" w:cs="Times New Roman"/>
          <w:color w:val="000000" w:themeColor="text1"/>
          <w:sz w:val="24"/>
          <w:szCs w:val="24"/>
        </w:rPr>
        <w:t>de MySQL</w:t>
      </w:r>
      <w:r w:rsidRPr="00CC13D0">
        <w:rPr>
          <w:rFonts w:ascii="Times New Roman" w:hAnsi="Times New Roman" w:cs="Times New Roman"/>
          <w:color w:val="000000" w:themeColor="text1"/>
          <w:sz w:val="24"/>
          <w:szCs w:val="24"/>
        </w:rPr>
        <w:t xml:space="preserve"> no están documentadas</w:t>
      </w:r>
    </w:p>
    <w:p w14:paraId="41DC85F5"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No es tan intuitivo como otros programas (ACCESS)</w:t>
      </w:r>
      <w:r>
        <w:rPr>
          <w:rFonts w:ascii="Times New Roman" w:hAnsi="Times New Roman" w:cs="Times New Roman"/>
          <w:color w:val="000000" w:themeColor="text1"/>
          <w:sz w:val="24"/>
          <w:szCs w:val="24"/>
        </w:rPr>
        <w:t xml:space="preserve"> y requiere mayor conocimiento ingenieril para su utilización por personal externo.</w:t>
      </w:r>
    </w:p>
    <w:p w14:paraId="440BEA76" w14:textId="77777777" w:rsidR="00483BB6" w:rsidRDefault="00483BB6" w:rsidP="00483BB6">
      <w:pPr>
        <w:pStyle w:val="Prrafodelista"/>
        <w:spacing w:line="360" w:lineRule="auto"/>
        <w:ind w:left="1788"/>
        <w:jc w:val="both"/>
        <w:rPr>
          <w:rFonts w:ascii="Times New Roman" w:hAnsi="Times New Roman" w:cs="Times New Roman"/>
          <w:color w:val="000000" w:themeColor="text1"/>
          <w:sz w:val="24"/>
          <w:szCs w:val="24"/>
        </w:rPr>
      </w:pPr>
    </w:p>
    <w:p w14:paraId="182E7E45" w14:textId="77777777" w:rsidR="00483BB6" w:rsidRDefault="00483BB6" w:rsidP="00483BB6">
      <w:pPr>
        <w:pStyle w:val="Ttulo3"/>
        <w:spacing w:line="360" w:lineRule="auto"/>
        <w:rPr>
          <w:bCs/>
        </w:rPr>
      </w:pPr>
      <w:bookmarkStart w:id="111" w:name="_Toc56346779"/>
      <w:bookmarkStart w:id="112" w:name="_Toc66493392"/>
      <w:r>
        <w:rPr>
          <w:rStyle w:val="Ttulo3Car"/>
          <w:rFonts w:ascii="Times New Roman" w:hAnsi="Times New Roman" w:cs="Times New Roman"/>
          <w:b/>
          <w:color w:val="000000" w:themeColor="text1"/>
        </w:rPr>
        <w:lastRenderedPageBreak/>
        <w:t xml:space="preserve">       </w:t>
      </w:r>
      <w:r w:rsidR="006F2065">
        <w:rPr>
          <w:rStyle w:val="Ttulo3Car"/>
          <w:rFonts w:ascii="Times New Roman" w:hAnsi="Times New Roman" w:cs="Times New Roman"/>
          <w:b/>
          <w:color w:val="000000" w:themeColor="text1"/>
        </w:rPr>
        <w:tab/>
      </w:r>
      <w:bookmarkStart w:id="113" w:name="_Toc70188389"/>
      <w:r w:rsidRPr="00CC13D0">
        <w:rPr>
          <w:rStyle w:val="Ttulo3Car"/>
          <w:rFonts w:ascii="Times New Roman" w:hAnsi="Times New Roman" w:cs="Times New Roman"/>
          <w:b/>
          <w:color w:val="000000" w:themeColor="text1"/>
        </w:rPr>
        <w:t>6.5.9. SISTEMA OPERATIVO WINDOWS 10</w:t>
      </w:r>
      <w:bookmarkEnd w:id="111"/>
      <w:bookmarkEnd w:id="112"/>
      <w:bookmarkEnd w:id="113"/>
    </w:p>
    <w:p w14:paraId="4AAEE8E5" w14:textId="77777777" w:rsidR="00483BB6" w:rsidRDefault="00483BB6" w:rsidP="00483BB6">
      <w:pPr>
        <w:pStyle w:val="Prrafodelista"/>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Es la </w:t>
      </w:r>
      <w:r w:rsidRPr="004519FE">
        <w:rPr>
          <w:rFonts w:ascii="Times New Roman" w:hAnsi="Times New Roman" w:cs="Times New Roman"/>
          <w:sz w:val="24"/>
          <w:szCs w:val="24"/>
        </w:rPr>
        <w:t xml:space="preserve">última versión desarrollada por Microsoft como parte de la familia de Windows NT.5, la empresa la dio a conocer en el año 2014 y se lanzó al público en julio del 2015, lo distinto de esta versión es que Microsoft ofrece gratuitamente este sistema operativo para aquellos usuarios que cuenten con copias originales de Windows 7 y Windows 8.1 </w:t>
      </w:r>
      <w:r w:rsidRPr="00B64E15">
        <w:rPr>
          <w:rFonts w:ascii="Times New Roman" w:hAnsi="Times New Roman" w:cs="Times New Roman"/>
          <w:sz w:val="24"/>
          <w:szCs w:val="24"/>
        </w:rPr>
        <w:t>update.</w:t>
      </w:r>
      <w:r w:rsidRPr="004519FE">
        <w:rPr>
          <w:rFonts w:ascii="Times New Roman" w:hAnsi="Times New Roman" w:cs="Times New Roman"/>
          <w:sz w:val="24"/>
          <w:szCs w:val="24"/>
        </w:rPr>
        <w:t xml:space="preserve"> La versión Windows 10 es una edición súper completa diseñado para toda la familia de los productos Microsoft tales como: laptops, tabletas, teléfonos inteligentes, </w:t>
      </w:r>
      <w:r w:rsidRPr="00B64E15">
        <w:rPr>
          <w:rFonts w:ascii="Times New Roman" w:hAnsi="Times New Roman" w:cs="Times New Roman"/>
          <w:sz w:val="24"/>
          <w:szCs w:val="24"/>
        </w:rPr>
        <w:t>Xbox One</w:t>
      </w:r>
      <w:r w:rsidRPr="004519FE">
        <w:rPr>
          <w:rFonts w:ascii="Times New Roman" w:hAnsi="Times New Roman" w:cs="Times New Roman"/>
          <w:sz w:val="24"/>
          <w:szCs w:val="24"/>
        </w:rPr>
        <w:t>, entre otros.</w:t>
      </w:r>
    </w:p>
    <w:p w14:paraId="33296C23" w14:textId="77777777" w:rsidR="00483BB6" w:rsidRPr="00C13286" w:rsidRDefault="00483BB6" w:rsidP="00483BB6">
      <w:pPr>
        <w:pStyle w:val="Ttulo3"/>
        <w:spacing w:line="360" w:lineRule="auto"/>
        <w:rPr>
          <w:rFonts w:ascii="Times New Roman" w:hAnsi="Times New Roman" w:cs="Times New Roman"/>
          <w:b/>
          <w:color w:val="000000" w:themeColor="text1"/>
        </w:rPr>
      </w:pPr>
      <w:bookmarkStart w:id="114" w:name="_Toc56346780"/>
      <w:bookmarkStart w:id="115" w:name="_Toc66493393"/>
      <w:r>
        <w:rPr>
          <w:rFonts w:ascii="Times New Roman" w:hAnsi="Times New Roman" w:cs="Times New Roman"/>
          <w:b/>
          <w:color w:val="000000" w:themeColor="text1"/>
        </w:rPr>
        <w:t xml:space="preserve">       </w:t>
      </w:r>
      <w:r w:rsidR="006F2065">
        <w:rPr>
          <w:rFonts w:ascii="Times New Roman" w:hAnsi="Times New Roman" w:cs="Times New Roman"/>
          <w:b/>
          <w:color w:val="000000" w:themeColor="text1"/>
        </w:rPr>
        <w:tab/>
      </w:r>
      <w:bookmarkStart w:id="116" w:name="_Toc70188390"/>
      <w:r w:rsidRPr="00C13286">
        <w:rPr>
          <w:rFonts w:ascii="Times New Roman" w:hAnsi="Times New Roman" w:cs="Times New Roman"/>
          <w:b/>
          <w:color w:val="000000" w:themeColor="text1"/>
        </w:rPr>
        <w:t>6.5.10. PROVEEDOR DE RED HVTV</w:t>
      </w:r>
      <w:bookmarkEnd w:id="114"/>
      <w:bookmarkEnd w:id="115"/>
      <w:bookmarkEnd w:id="116"/>
    </w:p>
    <w:p w14:paraId="5726577A" w14:textId="77777777" w:rsidR="00483BB6" w:rsidRDefault="00483BB6" w:rsidP="00483BB6">
      <w:pPr>
        <w:spacing w:line="360" w:lineRule="auto"/>
        <w:ind w:left="708"/>
        <w:jc w:val="both"/>
        <w:rPr>
          <w:rFonts w:ascii="Times New Roman" w:hAnsi="Times New Roman" w:cs="Times New Roman"/>
          <w:sz w:val="24"/>
          <w:szCs w:val="24"/>
          <w:u w:val="single"/>
        </w:rPr>
      </w:pPr>
      <w:r w:rsidRPr="00C13286">
        <w:rPr>
          <w:rFonts w:ascii="Times New Roman" w:hAnsi="Times New Roman" w:cs="Times New Roman"/>
          <w:sz w:val="24"/>
          <w:szCs w:val="24"/>
        </w:rPr>
        <w:t>Empresa colombiana que distribuye servicios de telefonía celular, televisión e Internet. "La Autoridad Nacional de Televisión de Colombia informó en su reporte de suscriptores de TV paga que la industria cosecha con 5.868.079 a fines de 2018, entre servicios de TV cable y satelitales.</w:t>
      </w:r>
    </w:p>
    <w:p w14:paraId="74F6B836" w14:textId="77777777" w:rsidR="00483BB6" w:rsidRDefault="00483BB6" w:rsidP="00483BB6">
      <w:pPr>
        <w:spacing w:line="360" w:lineRule="auto"/>
        <w:ind w:left="708"/>
        <w:jc w:val="both"/>
        <w:rPr>
          <w:rFonts w:ascii="Times New Roman" w:hAnsi="Times New Roman" w:cs="Times New Roman"/>
          <w:sz w:val="24"/>
          <w:szCs w:val="24"/>
          <w:u w:val="single"/>
        </w:rPr>
      </w:pPr>
    </w:p>
    <w:p w14:paraId="3805E81A" w14:textId="77777777" w:rsidR="00483BB6" w:rsidRDefault="00483BB6" w:rsidP="00483BB6">
      <w:pPr>
        <w:spacing w:line="360" w:lineRule="auto"/>
        <w:ind w:left="708"/>
        <w:jc w:val="both"/>
        <w:rPr>
          <w:rFonts w:ascii="Times New Roman" w:hAnsi="Times New Roman" w:cs="Times New Roman"/>
          <w:sz w:val="24"/>
          <w:szCs w:val="24"/>
          <w:u w:val="single"/>
        </w:rPr>
      </w:pPr>
    </w:p>
    <w:p w14:paraId="55A60A48" w14:textId="77777777" w:rsidR="00483BB6" w:rsidRDefault="00483BB6" w:rsidP="00483BB6">
      <w:pPr>
        <w:spacing w:line="360" w:lineRule="auto"/>
        <w:ind w:left="708"/>
        <w:jc w:val="both"/>
        <w:rPr>
          <w:rFonts w:ascii="Times New Roman" w:hAnsi="Times New Roman" w:cs="Times New Roman"/>
          <w:sz w:val="24"/>
          <w:szCs w:val="24"/>
          <w:u w:val="single"/>
        </w:rPr>
      </w:pPr>
    </w:p>
    <w:p w14:paraId="5DE54804" w14:textId="77777777" w:rsidR="00483BB6" w:rsidRDefault="00483BB6" w:rsidP="00483BB6">
      <w:pPr>
        <w:spacing w:line="360" w:lineRule="auto"/>
        <w:ind w:left="708"/>
        <w:jc w:val="both"/>
        <w:rPr>
          <w:rFonts w:ascii="Times New Roman" w:hAnsi="Times New Roman" w:cs="Times New Roman"/>
          <w:sz w:val="24"/>
          <w:szCs w:val="24"/>
          <w:u w:val="single"/>
        </w:rPr>
      </w:pPr>
    </w:p>
    <w:p w14:paraId="4008B5D1" w14:textId="77777777" w:rsidR="00483BB6" w:rsidRDefault="00483BB6" w:rsidP="00483BB6">
      <w:pPr>
        <w:spacing w:line="360" w:lineRule="auto"/>
        <w:ind w:left="708"/>
        <w:jc w:val="both"/>
        <w:rPr>
          <w:rFonts w:ascii="Times New Roman" w:hAnsi="Times New Roman" w:cs="Times New Roman"/>
          <w:sz w:val="24"/>
          <w:szCs w:val="24"/>
          <w:u w:val="single"/>
        </w:rPr>
      </w:pPr>
    </w:p>
    <w:p w14:paraId="2933F023" w14:textId="77777777" w:rsidR="00483BB6" w:rsidRDefault="00483BB6" w:rsidP="00483BB6">
      <w:pPr>
        <w:spacing w:line="360" w:lineRule="auto"/>
        <w:ind w:left="708"/>
        <w:jc w:val="both"/>
        <w:rPr>
          <w:rFonts w:ascii="Times New Roman" w:hAnsi="Times New Roman" w:cs="Times New Roman"/>
          <w:sz w:val="24"/>
          <w:szCs w:val="24"/>
          <w:u w:val="single"/>
        </w:rPr>
      </w:pPr>
    </w:p>
    <w:p w14:paraId="4890470E" w14:textId="77777777" w:rsidR="00483BB6" w:rsidRDefault="00483BB6" w:rsidP="00483BB6">
      <w:pPr>
        <w:spacing w:line="360" w:lineRule="auto"/>
        <w:ind w:left="708"/>
        <w:jc w:val="both"/>
        <w:rPr>
          <w:rFonts w:ascii="Times New Roman" w:hAnsi="Times New Roman" w:cs="Times New Roman"/>
          <w:sz w:val="24"/>
          <w:szCs w:val="24"/>
          <w:u w:val="single"/>
        </w:rPr>
      </w:pPr>
    </w:p>
    <w:p w14:paraId="6202C3D8" w14:textId="77777777" w:rsidR="00483BB6" w:rsidRDefault="00483BB6" w:rsidP="00483BB6">
      <w:pPr>
        <w:spacing w:line="360" w:lineRule="auto"/>
        <w:ind w:left="708"/>
        <w:jc w:val="both"/>
        <w:rPr>
          <w:rFonts w:ascii="Times New Roman" w:hAnsi="Times New Roman" w:cs="Times New Roman"/>
          <w:sz w:val="24"/>
          <w:szCs w:val="24"/>
          <w:u w:val="single"/>
        </w:rPr>
      </w:pPr>
    </w:p>
    <w:p w14:paraId="1F20148E" w14:textId="77777777" w:rsidR="00483BB6" w:rsidRDefault="00483BB6" w:rsidP="00483BB6">
      <w:pPr>
        <w:spacing w:line="360" w:lineRule="auto"/>
        <w:ind w:left="708"/>
        <w:jc w:val="both"/>
        <w:rPr>
          <w:rFonts w:ascii="Times New Roman" w:hAnsi="Times New Roman" w:cs="Times New Roman"/>
          <w:sz w:val="24"/>
          <w:szCs w:val="24"/>
          <w:u w:val="single"/>
        </w:rPr>
      </w:pPr>
    </w:p>
    <w:p w14:paraId="2CC15252" w14:textId="77777777" w:rsidR="00483BB6" w:rsidRDefault="00483BB6" w:rsidP="00483BB6">
      <w:pPr>
        <w:spacing w:line="360" w:lineRule="auto"/>
        <w:ind w:left="708"/>
        <w:jc w:val="both"/>
        <w:rPr>
          <w:rFonts w:ascii="Times New Roman" w:hAnsi="Times New Roman" w:cs="Times New Roman"/>
          <w:sz w:val="24"/>
          <w:szCs w:val="24"/>
          <w:u w:val="single"/>
        </w:rPr>
      </w:pPr>
    </w:p>
    <w:p w14:paraId="0F7FD940" w14:textId="77777777" w:rsidR="00483BB6" w:rsidRDefault="00483BB6" w:rsidP="00483BB6">
      <w:pPr>
        <w:spacing w:line="360" w:lineRule="auto"/>
        <w:ind w:left="708"/>
        <w:jc w:val="both"/>
        <w:rPr>
          <w:rFonts w:ascii="Times New Roman" w:hAnsi="Times New Roman" w:cs="Times New Roman"/>
          <w:sz w:val="24"/>
          <w:szCs w:val="24"/>
          <w:u w:val="single"/>
        </w:rPr>
      </w:pPr>
    </w:p>
    <w:p w14:paraId="36BE2E56" w14:textId="77777777" w:rsidR="00483BB6" w:rsidRPr="001407E3" w:rsidRDefault="00483BB6" w:rsidP="00483BB6">
      <w:pPr>
        <w:pStyle w:val="Ttulo1"/>
        <w:spacing w:line="360" w:lineRule="auto"/>
        <w:jc w:val="center"/>
        <w:rPr>
          <w:rFonts w:ascii="Times New Roman" w:hAnsi="Times New Roman" w:cs="Times New Roman"/>
          <w:b/>
          <w:bCs/>
          <w:color w:val="000000" w:themeColor="text1"/>
          <w:sz w:val="24"/>
          <w:szCs w:val="24"/>
          <w:u w:val="single"/>
        </w:rPr>
      </w:pPr>
      <w:bookmarkStart w:id="117" w:name="_Toc56346781"/>
      <w:bookmarkStart w:id="118" w:name="_Toc66493394"/>
      <w:bookmarkStart w:id="119" w:name="_Toc70188391"/>
      <w:r w:rsidRPr="002B392B">
        <w:rPr>
          <w:rFonts w:ascii="Times New Roman" w:hAnsi="Times New Roman" w:cs="Times New Roman"/>
          <w:b/>
          <w:bCs/>
          <w:color w:val="000000" w:themeColor="text1"/>
          <w:sz w:val="24"/>
          <w:szCs w:val="24"/>
        </w:rPr>
        <w:lastRenderedPageBreak/>
        <w:t>CAPITULO III</w:t>
      </w:r>
      <w:bookmarkEnd w:id="117"/>
      <w:bookmarkEnd w:id="118"/>
      <w:bookmarkEnd w:id="119"/>
    </w:p>
    <w:p w14:paraId="39047B06" w14:textId="77777777" w:rsidR="00483BB6" w:rsidRDefault="00483BB6" w:rsidP="00483BB6">
      <w:pPr>
        <w:pStyle w:val="Ttulo1"/>
        <w:numPr>
          <w:ilvl w:val="0"/>
          <w:numId w:val="24"/>
        </w:numPr>
        <w:spacing w:line="360" w:lineRule="auto"/>
        <w:jc w:val="center"/>
        <w:rPr>
          <w:rFonts w:ascii="Times New Roman" w:hAnsi="Times New Roman" w:cs="Times New Roman"/>
          <w:b/>
          <w:bCs/>
          <w:color w:val="000000" w:themeColor="text1"/>
          <w:sz w:val="24"/>
          <w:szCs w:val="24"/>
        </w:rPr>
      </w:pPr>
      <w:bookmarkStart w:id="120" w:name="_Toc47460127"/>
      <w:bookmarkStart w:id="121" w:name="_Toc56346782"/>
      <w:bookmarkStart w:id="122" w:name="_Toc66493395"/>
      <w:bookmarkStart w:id="123" w:name="_Toc70188392"/>
      <w:r w:rsidRPr="00DC169F">
        <w:rPr>
          <w:rFonts w:ascii="Times New Roman" w:hAnsi="Times New Roman" w:cs="Times New Roman"/>
          <w:b/>
          <w:bCs/>
          <w:color w:val="000000" w:themeColor="text1"/>
          <w:sz w:val="24"/>
          <w:szCs w:val="24"/>
        </w:rPr>
        <w:t>METODOLOG</w:t>
      </w:r>
      <w:bookmarkEnd w:id="120"/>
      <w:r>
        <w:rPr>
          <w:rFonts w:ascii="Times New Roman" w:hAnsi="Times New Roman" w:cs="Times New Roman"/>
          <w:b/>
          <w:bCs/>
          <w:color w:val="000000" w:themeColor="text1"/>
          <w:sz w:val="24"/>
          <w:szCs w:val="24"/>
        </w:rPr>
        <w:t>IA</w:t>
      </w:r>
      <w:bookmarkEnd w:id="121"/>
      <w:bookmarkEnd w:id="122"/>
      <w:bookmarkEnd w:id="123"/>
    </w:p>
    <w:p w14:paraId="7BF07097" w14:textId="77777777" w:rsidR="00483BB6" w:rsidRPr="00E04AED" w:rsidRDefault="00483BB6" w:rsidP="00483BB6">
      <w:pPr>
        <w:pStyle w:val="Prrafodelista"/>
        <w:spacing w:line="360" w:lineRule="auto"/>
        <w:ind w:left="360"/>
      </w:pPr>
    </w:p>
    <w:p w14:paraId="521C41C6" w14:textId="77777777" w:rsidR="00483BB6" w:rsidRDefault="00483BB6" w:rsidP="00483BB6">
      <w:pPr>
        <w:pStyle w:val="Ttulo2"/>
        <w:spacing w:line="360" w:lineRule="auto"/>
        <w:jc w:val="both"/>
        <w:rPr>
          <w:rStyle w:val="hps"/>
          <w:rFonts w:ascii="Times New Roman" w:hAnsi="Times New Roman" w:cs="Times New Roman"/>
          <w:b/>
          <w:bCs/>
          <w:color w:val="000000" w:themeColor="text1"/>
        </w:rPr>
      </w:pPr>
      <w:bookmarkStart w:id="124" w:name="_Toc45734290"/>
      <w:bookmarkStart w:id="125" w:name="_Toc47460128"/>
      <w:bookmarkStart w:id="126" w:name="_Toc56346783"/>
      <w:bookmarkStart w:id="127" w:name="_Toc66493396"/>
      <w:bookmarkStart w:id="128" w:name="_Toc70188393"/>
      <w:r>
        <w:rPr>
          <w:rFonts w:ascii="Times New Roman" w:hAnsi="Times New Roman" w:cs="Times New Roman"/>
          <w:b/>
          <w:bCs/>
          <w:color w:val="000000" w:themeColor="text1"/>
          <w:sz w:val="24"/>
          <w:szCs w:val="24"/>
        </w:rPr>
        <w:t xml:space="preserve">7.1. </w:t>
      </w:r>
      <w:bookmarkEnd w:id="124"/>
      <w:bookmarkEnd w:id="125"/>
      <w:bookmarkEnd w:id="126"/>
      <w:r>
        <w:rPr>
          <w:rStyle w:val="hps"/>
          <w:rFonts w:ascii="Times New Roman" w:hAnsi="Times New Roman" w:cs="Times New Roman"/>
          <w:b/>
          <w:bCs/>
          <w:color w:val="000000" w:themeColor="text1"/>
        </w:rPr>
        <w:t>Apropiación Metodológica</w:t>
      </w:r>
      <w:bookmarkEnd w:id="127"/>
      <w:bookmarkEnd w:id="128"/>
    </w:p>
    <w:p w14:paraId="21141895" w14:textId="77777777" w:rsidR="00483BB6" w:rsidRPr="00293881" w:rsidRDefault="00483BB6" w:rsidP="00483BB6">
      <w:pPr>
        <w:spacing w:line="360" w:lineRule="auto"/>
        <w:ind w:left="420"/>
        <w:jc w:val="both"/>
        <w:rPr>
          <w:rStyle w:val="hps"/>
          <w:rFonts w:ascii="Times New Roman" w:hAnsi="Times New Roman" w:cs="Times New Roman"/>
          <w:b/>
          <w:bCs/>
          <w:color w:val="000000" w:themeColor="text1"/>
          <w:sz w:val="24"/>
          <w:szCs w:val="24"/>
        </w:rPr>
      </w:pPr>
      <w:r w:rsidRPr="00BE7A63">
        <w:rPr>
          <w:rFonts w:ascii="Times New Roman" w:hAnsi="Times New Roman" w:cs="Times New Roman"/>
          <w:sz w:val="24"/>
          <w:szCs w:val="24"/>
        </w:rPr>
        <w:t xml:space="preserve">Para el desarrollo del </w:t>
      </w:r>
      <w:r w:rsidRPr="006030C3">
        <w:rPr>
          <w:rFonts w:ascii="Times New Roman" w:hAnsi="Times New Roman" w:cs="Times New Roman"/>
          <w:bCs/>
          <w:sz w:val="24"/>
          <w:szCs w:val="24"/>
        </w:rPr>
        <w:t>presente proyecto</w:t>
      </w:r>
      <w:r w:rsidRPr="00BE7A63">
        <w:rPr>
          <w:rFonts w:ascii="Times New Roman" w:hAnsi="Times New Roman" w:cs="Times New Roman"/>
          <w:sz w:val="24"/>
          <w:szCs w:val="24"/>
        </w:rPr>
        <w:t xml:space="preserve">, se hará uso de una adaptación de la metodología UWE la cual es una metodología de desarrollo utilizada en la ingeniería web, prestando especial atención en sistematización y personalización (sistemas adaptativos). Es fundamental tener en cuenta que </w:t>
      </w:r>
      <w:r w:rsidRPr="00293881">
        <w:rPr>
          <w:rStyle w:val="hps"/>
          <w:rFonts w:ascii="Times New Roman" w:hAnsi="Times New Roman" w:cs="Times New Roman"/>
          <w:color w:val="000000" w:themeColor="text1"/>
          <w:sz w:val="24"/>
          <w:szCs w:val="24"/>
        </w:rPr>
        <w:t>el enfoque</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UWE</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proporciona una</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notación de</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dominio específico,</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un proceso de desarrollo</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dirigido por modelos</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y</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soporte de herramientas</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para la ingeniería de</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aplicaciones Web.</w:t>
      </w:r>
    </w:p>
    <w:p w14:paraId="1AFFC2D4" w14:textId="77777777" w:rsidR="00483BB6" w:rsidRDefault="00483BB6" w:rsidP="00483BB6">
      <w:pPr>
        <w:pStyle w:val="NormalWeb"/>
        <w:spacing w:line="360" w:lineRule="auto"/>
        <w:ind w:left="420"/>
        <w:jc w:val="both"/>
        <w:rPr>
          <w:rStyle w:val="hps"/>
          <w:rFonts w:eastAsiaTheme="majorEastAsia"/>
          <w:color w:val="000000" w:themeColor="text1"/>
        </w:rPr>
      </w:pPr>
      <w:r>
        <w:rPr>
          <w:rStyle w:val="hps"/>
          <w:rFonts w:eastAsiaTheme="majorEastAsia"/>
          <w:color w:val="000000" w:themeColor="text1"/>
        </w:rPr>
        <w:t>Teniendo en cuenta la metodología y el enfoque que maneja UWE, se considera que es la más idónea, ya que basados en el problema planteado y en la solución a implementar, esta metodología permite crear un producto final y funcional, de manera lógica y ordenada, puesto que su implementación logra abordar desde un inicio la estructuración detallada de cada uno de los componentes fundamentales que se deben tener en cuenta para el desarrollo de software, logrando así , enfocar e implementar esta metodología  a procesos de desarrollo dirigidos como en este caso a herramientas Web. No obstante cabe resaltar que la implementación de UWE permite desde su etapa de análisis, abordar y enfocar cualquier proyecto de desarrollo Web, esto debido a que desde un inicio se realiza un estudio de riesgo lo cual es fundamental, ya que permite determinar la viabilidad del desarrollo del software, además de lo anterior mencionado, como UWE permite la implementación de elementos UML, se logra de esta manera diseñar un modelado previo con el cual se logra definir cada uno de los procesos que tendrá el software, logrando así, simular y determinar tanto posibles usuarios como la interacción que podrían tener los mismos con cada una de las funcionalidades del software.</w:t>
      </w:r>
    </w:p>
    <w:p w14:paraId="60E2096B" w14:textId="77777777" w:rsidR="00483BB6" w:rsidRDefault="00483BB6" w:rsidP="00483BB6">
      <w:pPr>
        <w:pStyle w:val="NormalWeb"/>
        <w:spacing w:line="360" w:lineRule="auto"/>
        <w:ind w:left="420"/>
        <w:jc w:val="both"/>
        <w:rPr>
          <w:rStyle w:val="hps"/>
          <w:rFonts w:eastAsiaTheme="majorEastAsia"/>
          <w:color w:val="000000" w:themeColor="text1"/>
        </w:rPr>
      </w:pPr>
      <w:r>
        <w:rPr>
          <w:rStyle w:val="hps"/>
          <w:rFonts w:eastAsiaTheme="majorEastAsia"/>
          <w:color w:val="000000" w:themeColor="text1"/>
        </w:rPr>
        <w:t>Es por lo anterior que se determina basados en UWE que para los procesos relacionados con el desarrollo WEB y con los objetivos que se plantean con este desarrollo se deben analizar y tener en cuenta los modelos que hacen parte de esta metodología, deben ir separados con cada una de las interfaces que se definan en el proceso, correspondientes al modelado de navegación, teniendo en cuenta los pasos correspondientes a la variación de UWE.</w:t>
      </w:r>
    </w:p>
    <w:p w14:paraId="5A9035DF" w14:textId="77777777" w:rsidR="00483BB6" w:rsidRDefault="006F2065" w:rsidP="006F2065">
      <w:pPr>
        <w:pStyle w:val="Ttulo2"/>
        <w:rPr>
          <w:rFonts w:ascii="Times New Roman" w:hAnsi="Times New Roman" w:cs="Times New Roman"/>
          <w:b/>
          <w:color w:val="000000" w:themeColor="text1"/>
        </w:rPr>
      </w:pPr>
      <w:bookmarkStart w:id="129" w:name="_Toc66493397"/>
      <w:bookmarkStart w:id="130" w:name="_Toc70188394"/>
      <w:r w:rsidRPr="006F2065">
        <w:rPr>
          <w:rFonts w:ascii="Times New Roman" w:hAnsi="Times New Roman" w:cs="Times New Roman"/>
          <w:b/>
          <w:color w:val="000000" w:themeColor="text1"/>
        </w:rPr>
        <w:lastRenderedPageBreak/>
        <w:t xml:space="preserve">7.2. </w:t>
      </w:r>
      <w:r w:rsidR="00483BB6" w:rsidRPr="006F2065">
        <w:rPr>
          <w:rFonts w:ascii="Times New Roman" w:hAnsi="Times New Roman" w:cs="Times New Roman"/>
          <w:b/>
          <w:color w:val="000000" w:themeColor="text1"/>
        </w:rPr>
        <w:t>Diagrama</w:t>
      </w:r>
      <w:bookmarkEnd w:id="129"/>
      <w:bookmarkEnd w:id="130"/>
    </w:p>
    <w:p w14:paraId="696F8A58" w14:textId="77777777" w:rsidR="006F2065" w:rsidRPr="006F2065" w:rsidRDefault="006F2065" w:rsidP="006F2065"/>
    <w:p w14:paraId="771B461B" w14:textId="77777777" w:rsidR="006F2065" w:rsidRDefault="00483BB6" w:rsidP="006F2065">
      <w:pPr>
        <w:pStyle w:val="Prrafodelista"/>
        <w:keepNext/>
        <w:ind w:left="0"/>
        <w:jc w:val="center"/>
      </w:pPr>
      <w:r>
        <w:rPr>
          <w:noProof/>
          <w:lang w:eastAsia="es-CO"/>
        </w:rPr>
        <w:drawing>
          <wp:inline distT="0" distB="0" distL="0" distR="0" wp14:anchorId="2E0EE910" wp14:editId="0D0FE09C">
            <wp:extent cx="5562600" cy="749547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7239" cy="7501724"/>
                    </a:xfrm>
                    <a:prstGeom prst="rect">
                      <a:avLst/>
                    </a:prstGeom>
                    <a:noFill/>
                    <a:ln>
                      <a:noFill/>
                    </a:ln>
                  </pic:spPr>
                </pic:pic>
              </a:graphicData>
            </a:graphic>
          </wp:inline>
        </w:drawing>
      </w:r>
    </w:p>
    <w:p w14:paraId="6C5D687A" w14:textId="5720352C" w:rsidR="00483BB6" w:rsidRDefault="006F2065" w:rsidP="006F2065">
      <w:pPr>
        <w:pStyle w:val="Descripcin"/>
        <w:jc w:val="center"/>
      </w:pPr>
      <w:bookmarkStart w:id="131" w:name="_Toc70193574"/>
      <w:r>
        <w:t xml:space="preserve">Figura </w:t>
      </w:r>
      <w:r w:rsidR="000C233E">
        <w:fldChar w:fldCharType="begin"/>
      </w:r>
      <w:r w:rsidR="000C233E">
        <w:instrText xml:space="preserve"> SEQ Figura \* ARABIC </w:instrText>
      </w:r>
      <w:r w:rsidR="000C233E">
        <w:fldChar w:fldCharType="separate"/>
      </w:r>
      <w:r w:rsidR="00EF4B58">
        <w:rPr>
          <w:noProof/>
        </w:rPr>
        <w:t>1</w:t>
      </w:r>
      <w:r w:rsidR="000C233E">
        <w:rPr>
          <w:noProof/>
        </w:rPr>
        <w:fldChar w:fldCharType="end"/>
      </w:r>
      <w:r>
        <w:t>. Adaptación de la Metodología UWE, propuesta por el proyecto</w:t>
      </w:r>
      <w:bookmarkEnd w:id="131"/>
    </w:p>
    <w:p w14:paraId="567DF519" w14:textId="77777777" w:rsidR="00483BB6" w:rsidRDefault="00483BB6" w:rsidP="00483BB6">
      <w:pPr>
        <w:pStyle w:val="Ttulo1"/>
        <w:jc w:val="center"/>
        <w:rPr>
          <w:rFonts w:ascii="Times New Roman" w:hAnsi="Times New Roman" w:cs="Times New Roman"/>
          <w:b/>
          <w:bCs/>
          <w:color w:val="000000" w:themeColor="text1"/>
          <w:sz w:val="24"/>
          <w:szCs w:val="24"/>
        </w:rPr>
      </w:pPr>
      <w:bookmarkStart w:id="132" w:name="_Toc56346784"/>
      <w:bookmarkStart w:id="133" w:name="_Toc66493398"/>
      <w:bookmarkStart w:id="134" w:name="_Toc70188395"/>
      <w:r>
        <w:rPr>
          <w:rFonts w:ascii="Times New Roman" w:hAnsi="Times New Roman" w:cs="Times New Roman"/>
          <w:b/>
          <w:bCs/>
          <w:color w:val="000000" w:themeColor="text1"/>
          <w:sz w:val="24"/>
          <w:szCs w:val="24"/>
        </w:rPr>
        <w:lastRenderedPageBreak/>
        <w:t>8. DESARROLLO DEL PROYECTO</w:t>
      </w:r>
      <w:bookmarkEnd w:id="132"/>
      <w:bookmarkEnd w:id="133"/>
      <w:bookmarkEnd w:id="134"/>
    </w:p>
    <w:p w14:paraId="3930A5C3" w14:textId="77777777" w:rsidR="00483BB6" w:rsidRPr="00522456" w:rsidRDefault="00483BB6" w:rsidP="00483BB6"/>
    <w:p w14:paraId="1A53EFFA" w14:textId="77777777" w:rsidR="00483BB6" w:rsidRDefault="00483BB6" w:rsidP="006F2065">
      <w:pPr>
        <w:pStyle w:val="Ttulo2"/>
        <w:rPr>
          <w:rStyle w:val="hps"/>
          <w:rFonts w:ascii="Times New Roman" w:hAnsi="Times New Roman" w:cs="Times New Roman"/>
          <w:b/>
          <w:color w:val="000000" w:themeColor="text1"/>
          <w:sz w:val="24"/>
        </w:rPr>
      </w:pPr>
      <w:bookmarkStart w:id="135" w:name="_Toc45734292"/>
      <w:bookmarkStart w:id="136" w:name="_Toc47460130"/>
      <w:bookmarkStart w:id="137" w:name="_Toc56346785"/>
      <w:bookmarkStart w:id="138" w:name="_Toc66493399"/>
      <w:bookmarkStart w:id="139" w:name="_Toc70188396"/>
      <w:r w:rsidRPr="006F2065">
        <w:rPr>
          <w:rStyle w:val="hps"/>
          <w:rFonts w:ascii="Times New Roman" w:hAnsi="Times New Roman" w:cs="Times New Roman"/>
          <w:b/>
          <w:color w:val="000000" w:themeColor="text1"/>
          <w:sz w:val="24"/>
        </w:rPr>
        <w:t xml:space="preserve">8.1. </w:t>
      </w:r>
      <w:bookmarkEnd w:id="135"/>
      <w:bookmarkEnd w:id="136"/>
      <w:bookmarkEnd w:id="137"/>
      <w:r w:rsidRPr="006F2065">
        <w:rPr>
          <w:rStyle w:val="hps"/>
          <w:rFonts w:ascii="Times New Roman" w:hAnsi="Times New Roman" w:cs="Times New Roman"/>
          <w:b/>
          <w:color w:val="000000" w:themeColor="text1"/>
          <w:sz w:val="24"/>
        </w:rPr>
        <w:t>Etapa de Análisis</w:t>
      </w:r>
      <w:bookmarkEnd w:id="138"/>
      <w:bookmarkEnd w:id="139"/>
    </w:p>
    <w:p w14:paraId="2129FDE6" w14:textId="77777777" w:rsidR="006F2065" w:rsidRPr="006F2065" w:rsidRDefault="006F2065" w:rsidP="006F2065"/>
    <w:p w14:paraId="62FE1D3F" w14:textId="77777777" w:rsidR="00483BB6" w:rsidRPr="00347CF2" w:rsidRDefault="00483BB6" w:rsidP="00483BB6">
      <w:pPr>
        <w:spacing w:line="360" w:lineRule="auto"/>
        <w:ind w:left="420"/>
        <w:jc w:val="both"/>
        <w:rPr>
          <w:rFonts w:ascii="Times New Roman" w:hAnsi="Times New Roman" w:cs="Times New Roman"/>
          <w:sz w:val="24"/>
          <w:szCs w:val="24"/>
        </w:rPr>
      </w:pPr>
      <w:r w:rsidRPr="00347CF2">
        <w:rPr>
          <w:rFonts w:ascii="Times New Roman" w:hAnsi="Times New Roman" w:cs="Times New Roman"/>
          <w:sz w:val="24"/>
          <w:szCs w:val="24"/>
        </w:rPr>
        <w:t>Durante esta etapa se realiza el proceso co</w:t>
      </w:r>
      <w:r>
        <w:rPr>
          <w:rFonts w:ascii="Times New Roman" w:hAnsi="Times New Roman" w:cs="Times New Roman"/>
          <w:sz w:val="24"/>
          <w:szCs w:val="24"/>
        </w:rPr>
        <w:t xml:space="preserve">rrespondiente a la reunión de </w:t>
      </w:r>
      <w:r w:rsidRPr="00347CF2">
        <w:rPr>
          <w:rFonts w:ascii="Times New Roman" w:hAnsi="Times New Roman" w:cs="Times New Roman"/>
          <w:sz w:val="24"/>
          <w:szCs w:val="24"/>
        </w:rPr>
        <w:t>re</w:t>
      </w:r>
      <w:r>
        <w:rPr>
          <w:rFonts w:ascii="Times New Roman" w:hAnsi="Times New Roman" w:cs="Times New Roman"/>
          <w:sz w:val="24"/>
          <w:szCs w:val="24"/>
        </w:rPr>
        <w:t>querimientos</w:t>
      </w:r>
      <w:r w:rsidRPr="00347CF2">
        <w:rPr>
          <w:rFonts w:ascii="Times New Roman" w:hAnsi="Times New Roman" w:cs="Times New Roman"/>
          <w:sz w:val="24"/>
          <w:szCs w:val="24"/>
        </w:rPr>
        <w:t xml:space="preserve"> enfocado directamente en lo que se desea hacer con el desarrollo del software ya que en esta etapa se logra definir las metas y objeti</w:t>
      </w:r>
      <w:r>
        <w:rPr>
          <w:rFonts w:ascii="Times New Roman" w:hAnsi="Times New Roman" w:cs="Times New Roman"/>
          <w:sz w:val="24"/>
          <w:szCs w:val="24"/>
        </w:rPr>
        <w:t xml:space="preserve">vos generales </w:t>
      </w:r>
      <w:r w:rsidRPr="00347CF2">
        <w:rPr>
          <w:rFonts w:ascii="Times New Roman" w:hAnsi="Times New Roman" w:cs="Times New Roman"/>
          <w:sz w:val="24"/>
          <w:szCs w:val="24"/>
        </w:rPr>
        <w:t xml:space="preserve">con el fin de cumplir </w:t>
      </w:r>
      <w:r>
        <w:rPr>
          <w:rFonts w:ascii="Times New Roman" w:hAnsi="Times New Roman" w:cs="Times New Roman"/>
          <w:sz w:val="24"/>
          <w:szCs w:val="24"/>
        </w:rPr>
        <w:t xml:space="preserve">con </w:t>
      </w:r>
      <w:r w:rsidRPr="00347CF2">
        <w:rPr>
          <w:rFonts w:ascii="Times New Roman" w:hAnsi="Times New Roman" w:cs="Times New Roman"/>
          <w:sz w:val="24"/>
          <w:szCs w:val="24"/>
        </w:rPr>
        <w:t xml:space="preserve">el desarrollo del </w:t>
      </w:r>
      <w:r w:rsidRPr="002358F7">
        <w:rPr>
          <w:rFonts w:ascii="Times New Roman" w:hAnsi="Times New Roman" w:cs="Times New Roman"/>
          <w:bCs/>
          <w:sz w:val="24"/>
          <w:szCs w:val="24"/>
        </w:rPr>
        <w:t>proyecto</w:t>
      </w:r>
      <w:r>
        <w:rPr>
          <w:rFonts w:ascii="Times New Roman" w:hAnsi="Times New Roman" w:cs="Times New Roman"/>
          <w:b/>
          <w:bCs/>
          <w:sz w:val="24"/>
          <w:szCs w:val="24"/>
        </w:rPr>
        <w:t>,</w:t>
      </w:r>
      <w:r w:rsidRPr="00347CF2">
        <w:rPr>
          <w:rFonts w:ascii="Times New Roman" w:hAnsi="Times New Roman" w:cs="Times New Roman"/>
          <w:b/>
          <w:bCs/>
          <w:sz w:val="24"/>
          <w:szCs w:val="24"/>
        </w:rPr>
        <w:t xml:space="preserve"> </w:t>
      </w:r>
      <w:r>
        <w:rPr>
          <w:rFonts w:ascii="Times New Roman" w:hAnsi="Times New Roman" w:cs="Times New Roman"/>
          <w:sz w:val="24"/>
          <w:szCs w:val="24"/>
        </w:rPr>
        <w:t xml:space="preserve">además de lo anterior se realiza el estudio y posterior </w:t>
      </w:r>
      <w:r w:rsidRPr="00347CF2">
        <w:rPr>
          <w:rFonts w:ascii="Times New Roman" w:hAnsi="Times New Roman" w:cs="Times New Roman"/>
          <w:sz w:val="24"/>
          <w:szCs w:val="24"/>
        </w:rPr>
        <w:t>recolección de los requ</w:t>
      </w:r>
      <w:r>
        <w:rPr>
          <w:rFonts w:ascii="Times New Roman" w:hAnsi="Times New Roman" w:cs="Times New Roman"/>
          <w:sz w:val="24"/>
          <w:szCs w:val="24"/>
        </w:rPr>
        <w:t xml:space="preserve">isitos </w:t>
      </w:r>
      <w:r w:rsidRPr="00347CF2">
        <w:rPr>
          <w:rFonts w:ascii="Times New Roman" w:hAnsi="Times New Roman" w:cs="Times New Roman"/>
          <w:sz w:val="24"/>
          <w:szCs w:val="24"/>
        </w:rPr>
        <w:t>funcionales y no funcionales, además. Adicionalmente durante esta etapa se debe cumplir con el desarrollo de los siguientes entregables:</w:t>
      </w:r>
    </w:p>
    <w:p w14:paraId="49B4D8AC" w14:textId="77777777" w:rsidR="00483BB6" w:rsidRPr="007C71FA" w:rsidRDefault="00483BB6" w:rsidP="00483BB6">
      <w:pPr>
        <w:pStyle w:val="Prrafodelista"/>
        <w:numPr>
          <w:ilvl w:val="0"/>
          <w:numId w:val="22"/>
        </w:numPr>
        <w:spacing w:line="360" w:lineRule="auto"/>
        <w:jc w:val="both"/>
        <w:rPr>
          <w:rFonts w:ascii="Times New Roman" w:hAnsi="Times New Roman" w:cs="Times New Roman"/>
          <w:b/>
          <w:bCs/>
          <w:sz w:val="24"/>
          <w:szCs w:val="24"/>
        </w:rPr>
      </w:pPr>
      <w:r w:rsidRPr="00347CF2">
        <w:rPr>
          <w:rFonts w:ascii="Times New Roman" w:hAnsi="Times New Roman" w:cs="Times New Roman"/>
          <w:b/>
          <w:bCs/>
          <w:sz w:val="24"/>
          <w:szCs w:val="24"/>
        </w:rPr>
        <w:t xml:space="preserve">Propuesta o contrato: </w:t>
      </w:r>
      <w:r w:rsidRPr="00347CF2">
        <w:rPr>
          <w:rFonts w:ascii="Times New Roman" w:hAnsi="Times New Roman" w:cs="Times New Roman"/>
          <w:sz w:val="24"/>
          <w:szCs w:val="24"/>
        </w:rPr>
        <w:t xml:space="preserve">Se proporciona y consolida la información correspondiente al problema a solucionar y la solución que se puede implementar para dar solución al problema, para este caso se hace toda la documentación correspondiente a la </w:t>
      </w:r>
      <w:r>
        <w:rPr>
          <w:rFonts w:ascii="Times New Roman" w:hAnsi="Times New Roman" w:cs="Times New Roman"/>
          <w:sz w:val="24"/>
          <w:szCs w:val="24"/>
        </w:rPr>
        <w:t>solución</w:t>
      </w:r>
      <w:r w:rsidRPr="00347CF2">
        <w:rPr>
          <w:rFonts w:ascii="Times New Roman" w:hAnsi="Times New Roman" w:cs="Times New Roman"/>
          <w:sz w:val="24"/>
          <w:szCs w:val="24"/>
        </w:rPr>
        <w:t xml:space="preserve"> del problema, que se busca con el desarrollo o que se va a sistematizar</w:t>
      </w:r>
      <w:r>
        <w:rPr>
          <w:rFonts w:ascii="Times New Roman" w:hAnsi="Times New Roman" w:cs="Times New Roman"/>
          <w:sz w:val="24"/>
          <w:szCs w:val="24"/>
        </w:rPr>
        <w:t>.</w:t>
      </w:r>
      <w:r w:rsidRPr="00347CF2">
        <w:rPr>
          <w:rFonts w:ascii="Times New Roman" w:hAnsi="Times New Roman" w:cs="Times New Roman"/>
          <w:sz w:val="24"/>
          <w:szCs w:val="24"/>
        </w:rPr>
        <w:t xml:space="preserve"> </w:t>
      </w:r>
    </w:p>
    <w:p w14:paraId="39E90FB5" w14:textId="77777777" w:rsidR="00483BB6" w:rsidRPr="00347CF2" w:rsidRDefault="00483BB6" w:rsidP="00483BB6">
      <w:pPr>
        <w:pStyle w:val="Prrafodelista"/>
        <w:numPr>
          <w:ilvl w:val="0"/>
          <w:numId w:val="22"/>
        </w:numPr>
        <w:spacing w:line="360" w:lineRule="auto"/>
        <w:jc w:val="both"/>
        <w:rPr>
          <w:rFonts w:ascii="Times New Roman" w:hAnsi="Times New Roman" w:cs="Times New Roman"/>
          <w:b/>
          <w:bCs/>
          <w:sz w:val="24"/>
          <w:szCs w:val="24"/>
        </w:rPr>
      </w:pPr>
      <w:r w:rsidRPr="00347CF2">
        <w:rPr>
          <w:rFonts w:ascii="Times New Roman" w:hAnsi="Times New Roman" w:cs="Times New Roman"/>
          <w:b/>
          <w:bCs/>
          <w:sz w:val="24"/>
          <w:szCs w:val="24"/>
        </w:rPr>
        <w:t>Diagrama de Gantt:</w:t>
      </w:r>
      <w:r w:rsidRPr="00347CF2">
        <w:rPr>
          <w:rFonts w:ascii="Times New Roman" w:hAnsi="Times New Roman" w:cs="Times New Roman"/>
          <w:b/>
          <w:bCs/>
          <w:sz w:val="24"/>
          <w:szCs w:val="24"/>
        </w:rPr>
        <w:tab/>
      </w:r>
      <w:r w:rsidRPr="00347CF2">
        <w:rPr>
          <w:rFonts w:ascii="Times New Roman" w:hAnsi="Times New Roman" w:cs="Times New Roman"/>
          <w:sz w:val="24"/>
          <w:szCs w:val="24"/>
        </w:rPr>
        <w:t>Se hace la planificación y programación de tareas a lo largo de un periodo de tiempo, se despliegan aquí las etapas de modelado y desarrollo que contendrá el software al igual que las acciones a realizar dentro de cada etapa, de igual manera se contemplan allí las fechas de entrega de cada una de las tareas</w:t>
      </w:r>
      <w:r>
        <w:rPr>
          <w:rFonts w:ascii="Times New Roman" w:hAnsi="Times New Roman" w:cs="Times New Roman"/>
          <w:sz w:val="24"/>
          <w:szCs w:val="24"/>
        </w:rPr>
        <w:t>.</w:t>
      </w:r>
    </w:p>
    <w:p w14:paraId="3D0C68B2" w14:textId="77777777" w:rsidR="00483BB6" w:rsidRPr="00347CF2" w:rsidRDefault="00483BB6" w:rsidP="00483BB6">
      <w:pPr>
        <w:pStyle w:val="Prrafodelista"/>
        <w:numPr>
          <w:ilvl w:val="0"/>
          <w:numId w:val="22"/>
        </w:numPr>
        <w:spacing w:line="360" w:lineRule="auto"/>
        <w:jc w:val="both"/>
        <w:rPr>
          <w:rFonts w:ascii="Times New Roman" w:hAnsi="Times New Roman" w:cs="Times New Roman"/>
          <w:b/>
          <w:bCs/>
          <w:sz w:val="24"/>
          <w:szCs w:val="24"/>
        </w:rPr>
      </w:pPr>
      <w:r w:rsidRPr="00347CF2">
        <w:rPr>
          <w:rFonts w:ascii="Times New Roman" w:hAnsi="Times New Roman" w:cs="Times New Roman"/>
          <w:b/>
          <w:bCs/>
          <w:sz w:val="24"/>
          <w:szCs w:val="24"/>
        </w:rPr>
        <w:t>Matriz De Riesgo:</w:t>
      </w:r>
      <w:r w:rsidRPr="00347CF2">
        <w:rPr>
          <w:rFonts w:ascii="Times New Roman" w:hAnsi="Times New Roman" w:cs="Times New Roman"/>
          <w:sz w:val="24"/>
          <w:szCs w:val="24"/>
        </w:rPr>
        <w:t xml:space="preserve"> Se realiza la correspondiente matriz de riesgos de gestión lo cual permite determinar de manera objetiva cuales son los riesgos relevantes, permitiendo analizar desde la etapa de planificación, permitiendo así facilitar la mitigación de manera eficaz, con el fin de tener en cuenta los fallos que puedan surgir para manejar a tiempo este mismo y minimizar el impacto negativo en el proyecto, como se puede observar en la Figura 2.</w:t>
      </w:r>
    </w:p>
    <w:p w14:paraId="20195B9E" w14:textId="77777777" w:rsidR="006F2065" w:rsidRDefault="00483BB6" w:rsidP="006F2065">
      <w:pPr>
        <w:keepNext/>
      </w:pPr>
      <w:r w:rsidRPr="007D6F57">
        <w:rPr>
          <w:noProof/>
          <w:lang w:eastAsia="es-CO"/>
        </w:rPr>
        <w:lastRenderedPageBreak/>
        <w:drawing>
          <wp:inline distT="0" distB="0" distL="0" distR="0" wp14:anchorId="35287353" wp14:editId="6BDD08E6">
            <wp:extent cx="5755640" cy="71532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884" cy="7158550"/>
                    </a:xfrm>
                    <a:prstGeom prst="rect">
                      <a:avLst/>
                    </a:prstGeom>
                    <a:noFill/>
                    <a:ln>
                      <a:noFill/>
                    </a:ln>
                  </pic:spPr>
                </pic:pic>
              </a:graphicData>
            </a:graphic>
          </wp:inline>
        </w:drawing>
      </w:r>
    </w:p>
    <w:p w14:paraId="07DC85E8" w14:textId="660D77D7" w:rsidR="00483BB6" w:rsidRDefault="006F2065" w:rsidP="006F2065">
      <w:pPr>
        <w:pStyle w:val="Descripcin"/>
        <w:jc w:val="center"/>
      </w:pPr>
      <w:bookmarkStart w:id="140" w:name="_Toc70193575"/>
      <w:r>
        <w:t xml:space="preserve">Figura </w:t>
      </w:r>
      <w:r w:rsidR="000C233E">
        <w:fldChar w:fldCharType="begin"/>
      </w:r>
      <w:r w:rsidR="000C233E">
        <w:instrText xml:space="preserve"> SEQ Figura \* ARABIC </w:instrText>
      </w:r>
      <w:r w:rsidR="000C233E">
        <w:fldChar w:fldCharType="separate"/>
      </w:r>
      <w:r w:rsidR="00EF4B58">
        <w:rPr>
          <w:noProof/>
        </w:rPr>
        <w:t>2</w:t>
      </w:r>
      <w:r w:rsidR="000C233E">
        <w:rPr>
          <w:noProof/>
        </w:rPr>
        <w:fldChar w:fldCharType="end"/>
      </w:r>
      <w:r>
        <w:t>. Matriz de Riesgo</w:t>
      </w:r>
      <w:bookmarkEnd w:id="140"/>
    </w:p>
    <w:p w14:paraId="3209D007" w14:textId="77777777" w:rsidR="00483BB6" w:rsidRDefault="00483BB6" w:rsidP="00483BB6">
      <w:pPr>
        <w:pStyle w:val="NormalWeb"/>
        <w:spacing w:line="360" w:lineRule="auto"/>
        <w:ind w:left="420"/>
        <w:jc w:val="both"/>
        <w:rPr>
          <w:rStyle w:val="hps"/>
          <w:rFonts w:eastAsiaTheme="majorEastAsia"/>
          <w:color w:val="000000" w:themeColor="text1"/>
        </w:rPr>
      </w:pPr>
    </w:p>
    <w:p w14:paraId="3D7E5F9B" w14:textId="77777777" w:rsidR="00483BB6" w:rsidRDefault="00483BB6" w:rsidP="00483BB6">
      <w:pPr>
        <w:pStyle w:val="NormalWeb"/>
        <w:spacing w:line="360" w:lineRule="auto"/>
        <w:ind w:left="420"/>
        <w:jc w:val="both"/>
        <w:rPr>
          <w:rStyle w:val="hps"/>
          <w:rFonts w:eastAsiaTheme="majorEastAsia"/>
          <w:color w:val="000000" w:themeColor="text1"/>
        </w:rPr>
      </w:pPr>
    </w:p>
    <w:p w14:paraId="45061B0F" w14:textId="69AEA582" w:rsidR="00483BB6" w:rsidRPr="005A067E" w:rsidRDefault="00483BB6" w:rsidP="00483BB6">
      <w:pPr>
        <w:pStyle w:val="Prrafodelista"/>
        <w:numPr>
          <w:ilvl w:val="0"/>
          <w:numId w:val="23"/>
        </w:numPr>
        <w:spacing w:line="360" w:lineRule="auto"/>
        <w:jc w:val="both"/>
        <w:rPr>
          <w:rFonts w:ascii="Times New Roman" w:hAnsi="Times New Roman" w:cs="Times New Roman"/>
          <w:b/>
          <w:bCs/>
          <w:sz w:val="24"/>
          <w:szCs w:val="24"/>
        </w:rPr>
      </w:pPr>
      <w:r w:rsidRPr="005E38B3">
        <w:rPr>
          <w:rFonts w:ascii="Times New Roman" w:hAnsi="Times New Roman" w:cs="Times New Roman"/>
          <w:b/>
          <w:bCs/>
          <w:sz w:val="24"/>
          <w:szCs w:val="24"/>
        </w:rPr>
        <w:lastRenderedPageBreak/>
        <w:t xml:space="preserve">Modelo De Requisitos: </w:t>
      </w:r>
      <w:r w:rsidRPr="005E38B3">
        <w:rPr>
          <w:rFonts w:ascii="Times New Roman" w:hAnsi="Times New Roman" w:cs="Times New Roman"/>
          <w:sz w:val="24"/>
          <w:szCs w:val="24"/>
        </w:rPr>
        <w:t>Se hace identifican los requerimientos del negocio, donde se definen las propiedades y restricciones a las que va a estar ligado el desarrollo, determinando aquí con precisión que debe satisfacer el software y que funcionalidades, servicios va a contener el mismo</w:t>
      </w:r>
      <w:r>
        <w:rPr>
          <w:rFonts w:ascii="Times New Roman" w:hAnsi="Times New Roman" w:cs="Times New Roman"/>
          <w:sz w:val="24"/>
          <w:szCs w:val="24"/>
        </w:rPr>
        <w:t xml:space="preserve"> </w:t>
      </w:r>
      <w:r w:rsidR="009B4E56" w:rsidRPr="005E38B3">
        <w:rPr>
          <w:rFonts w:ascii="Times New Roman" w:hAnsi="Times New Roman" w:cs="Times New Roman"/>
          <w:sz w:val="24"/>
          <w:szCs w:val="24"/>
        </w:rPr>
        <w:t>cómo</w:t>
      </w:r>
      <w:r w:rsidRPr="005E38B3">
        <w:rPr>
          <w:rFonts w:ascii="Times New Roman" w:hAnsi="Times New Roman" w:cs="Times New Roman"/>
          <w:sz w:val="24"/>
          <w:szCs w:val="24"/>
        </w:rPr>
        <w:t xml:space="preserve"> se puede observar en la Figura 3</w:t>
      </w:r>
      <w:r>
        <w:rPr>
          <w:rFonts w:ascii="Times New Roman" w:hAnsi="Times New Roman" w:cs="Times New Roman"/>
          <w:sz w:val="24"/>
          <w:szCs w:val="24"/>
        </w:rPr>
        <w:t>, Figura 4.</w:t>
      </w:r>
    </w:p>
    <w:p w14:paraId="1648DDE0" w14:textId="77777777" w:rsidR="006F2065" w:rsidRDefault="00483BB6" w:rsidP="006F2065">
      <w:pPr>
        <w:keepNext/>
      </w:pPr>
      <w:r w:rsidRPr="00975FB8">
        <w:rPr>
          <w:rFonts w:ascii="Times New Roman" w:hAnsi="Times New Roman" w:cs="Times New Roman"/>
          <w:b/>
          <w:bCs/>
          <w:noProof/>
          <w:sz w:val="24"/>
          <w:szCs w:val="24"/>
          <w:lang w:eastAsia="es-CO"/>
        </w:rPr>
        <w:drawing>
          <wp:inline distT="0" distB="0" distL="0" distR="0" wp14:anchorId="19AB3FEA" wp14:editId="59BFBE43">
            <wp:extent cx="6391275" cy="328512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91275" cy="3285129"/>
                    </a:xfrm>
                    <a:prstGeom prst="rect">
                      <a:avLst/>
                    </a:prstGeom>
                    <a:noFill/>
                    <a:ln>
                      <a:noFill/>
                    </a:ln>
                  </pic:spPr>
                </pic:pic>
              </a:graphicData>
            </a:graphic>
          </wp:inline>
        </w:drawing>
      </w:r>
    </w:p>
    <w:p w14:paraId="0474A289" w14:textId="4BA4F342" w:rsidR="00483BB6" w:rsidRDefault="006F2065" w:rsidP="006F2065">
      <w:pPr>
        <w:pStyle w:val="Descripcin"/>
        <w:jc w:val="center"/>
      </w:pPr>
      <w:bookmarkStart w:id="141" w:name="_Toc70193576"/>
      <w:r>
        <w:t xml:space="preserve">Figura </w:t>
      </w:r>
      <w:r w:rsidR="000C233E">
        <w:fldChar w:fldCharType="begin"/>
      </w:r>
      <w:r w:rsidR="000C233E">
        <w:instrText xml:space="preserve"> SEQ Figura \* ARABIC </w:instrText>
      </w:r>
      <w:r w:rsidR="000C233E">
        <w:fldChar w:fldCharType="separate"/>
      </w:r>
      <w:r w:rsidR="00EF4B58">
        <w:rPr>
          <w:noProof/>
        </w:rPr>
        <w:t>3</w:t>
      </w:r>
      <w:r w:rsidR="000C233E">
        <w:rPr>
          <w:noProof/>
        </w:rPr>
        <w:fldChar w:fldCharType="end"/>
      </w:r>
      <w:r>
        <w:t>. Modelo De Requisitos</w:t>
      </w:r>
      <w:bookmarkEnd w:id="141"/>
    </w:p>
    <w:p w14:paraId="098C122D" w14:textId="77777777" w:rsidR="00483BB6" w:rsidRDefault="00483BB6" w:rsidP="00483BB6">
      <w:pPr>
        <w:pStyle w:val="Prrafodelista"/>
        <w:ind w:left="0"/>
        <w:jc w:val="both"/>
        <w:rPr>
          <w:rFonts w:ascii="Times New Roman" w:hAnsi="Times New Roman" w:cs="Times New Roman"/>
          <w:b/>
          <w:bCs/>
          <w:sz w:val="24"/>
          <w:szCs w:val="24"/>
        </w:rPr>
      </w:pPr>
    </w:p>
    <w:p w14:paraId="5DA208DC" w14:textId="77777777" w:rsidR="00483BB6" w:rsidRDefault="00483BB6" w:rsidP="00483BB6">
      <w:pPr>
        <w:pStyle w:val="Prrafodelista"/>
        <w:ind w:left="0"/>
        <w:jc w:val="both"/>
        <w:rPr>
          <w:rFonts w:ascii="Times New Roman" w:hAnsi="Times New Roman" w:cs="Times New Roman"/>
          <w:b/>
          <w:bCs/>
          <w:sz w:val="24"/>
          <w:szCs w:val="24"/>
        </w:rPr>
      </w:pPr>
    </w:p>
    <w:p w14:paraId="2C3AC8D3" w14:textId="77777777" w:rsidR="00483BB6" w:rsidRDefault="00483BB6" w:rsidP="00483BB6">
      <w:pPr>
        <w:pStyle w:val="Prrafodelista"/>
        <w:ind w:left="0"/>
        <w:jc w:val="both"/>
        <w:rPr>
          <w:rFonts w:ascii="Times New Roman" w:hAnsi="Times New Roman" w:cs="Times New Roman"/>
          <w:b/>
          <w:bCs/>
          <w:sz w:val="24"/>
          <w:szCs w:val="24"/>
        </w:rPr>
      </w:pPr>
    </w:p>
    <w:p w14:paraId="66370584" w14:textId="77777777" w:rsidR="006F2065" w:rsidRDefault="00483BB6" w:rsidP="006F2065">
      <w:pPr>
        <w:keepNext/>
      </w:pPr>
      <w:r w:rsidRPr="00975FB8">
        <w:lastRenderedPageBreak/>
        <w:t xml:space="preserve"> </w:t>
      </w:r>
      <w:r w:rsidRPr="00975FB8">
        <w:rPr>
          <w:noProof/>
          <w:lang w:eastAsia="es-CO"/>
        </w:rPr>
        <w:drawing>
          <wp:inline distT="0" distB="0" distL="0" distR="0" wp14:anchorId="2BF2EA68" wp14:editId="211757FF">
            <wp:extent cx="5640705" cy="5807075"/>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0705" cy="5807075"/>
                    </a:xfrm>
                    <a:prstGeom prst="rect">
                      <a:avLst/>
                    </a:prstGeom>
                    <a:noFill/>
                    <a:ln>
                      <a:noFill/>
                    </a:ln>
                  </pic:spPr>
                </pic:pic>
              </a:graphicData>
            </a:graphic>
          </wp:inline>
        </w:drawing>
      </w:r>
    </w:p>
    <w:p w14:paraId="67DB8200" w14:textId="6DCDDC7E" w:rsidR="00483BB6" w:rsidRDefault="006F2065" w:rsidP="006F2065">
      <w:pPr>
        <w:pStyle w:val="Descripcin"/>
        <w:jc w:val="center"/>
      </w:pPr>
      <w:bookmarkStart w:id="142" w:name="_Toc70193577"/>
      <w:r>
        <w:t xml:space="preserve">Figura </w:t>
      </w:r>
      <w:r w:rsidR="000C233E">
        <w:fldChar w:fldCharType="begin"/>
      </w:r>
      <w:r w:rsidR="000C233E">
        <w:instrText xml:space="preserve"> SEQ Figura \* ARABIC </w:instrText>
      </w:r>
      <w:r w:rsidR="000C233E">
        <w:fldChar w:fldCharType="separate"/>
      </w:r>
      <w:r w:rsidR="00EF4B58">
        <w:rPr>
          <w:noProof/>
        </w:rPr>
        <w:t>4</w:t>
      </w:r>
      <w:r w:rsidR="000C233E">
        <w:rPr>
          <w:noProof/>
        </w:rPr>
        <w:fldChar w:fldCharType="end"/>
      </w:r>
      <w:r>
        <w:t>. Requisitos No Funcionales</w:t>
      </w:r>
      <w:bookmarkEnd w:id="142"/>
    </w:p>
    <w:p w14:paraId="6B172D2A" w14:textId="77777777" w:rsidR="00483BB6" w:rsidRDefault="00483BB6" w:rsidP="00483BB6">
      <w:pPr>
        <w:pStyle w:val="Descripcin"/>
        <w:jc w:val="center"/>
        <w:rPr>
          <w:rFonts w:cs="Times New Roman"/>
        </w:rPr>
      </w:pPr>
    </w:p>
    <w:p w14:paraId="732C8510" w14:textId="77777777" w:rsidR="00483BB6" w:rsidRPr="0058621B" w:rsidRDefault="00483BB6" w:rsidP="00483BB6"/>
    <w:p w14:paraId="0DF9AABB" w14:textId="6C106DED" w:rsidR="00483BB6" w:rsidRPr="007C4951" w:rsidRDefault="00483BB6" w:rsidP="00483BB6">
      <w:pPr>
        <w:pStyle w:val="Prrafodelista"/>
        <w:numPr>
          <w:ilvl w:val="0"/>
          <w:numId w:val="2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Perfiles de Usuario: </w:t>
      </w:r>
      <w:r>
        <w:rPr>
          <w:rFonts w:ascii="Times New Roman" w:hAnsi="Times New Roman" w:cs="Times New Roman"/>
          <w:bCs/>
          <w:sz w:val="24"/>
          <w:szCs w:val="24"/>
        </w:rPr>
        <w:t xml:space="preserve">Se definen los roles y sus respectivas funcionalidades que va a contener el </w:t>
      </w:r>
      <w:r w:rsidR="009B4E56">
        <w:rPr>
          <w:rFonts w:ascii="Times New Roman" w:hAnsi="Times New Roman" w:cs="Times New Roman"/>
          <w:bCs/>
          <w:sz w:val="24"/>
          <w:szCs w:val="24"/>
        </w:rPr>
        <w:t>módulo</w:t>
      </w:r>
      <w:r>
        <w:rPr>
          <w:rFonts w:ascii="Times New Roman" w:hAnsi="Times New Roman" w:cs="Times New Roman"/>
          <w:bCs/>
          <w:sz w:val="24"/>
          <w:szCs w:val="24"/>
        </w:rPr>
        <w:t>,</w:t>
      </w:r>
      <w:r w:rsidRPr="007C71FA">
        <w:t xml:space="preserve"> </w:t>
      </w:r>
      <w:r w:rsidRPr="007C71FA">
        <w:rPr>
          <w:rFonts w:ascii="Times New Roman" w:hAnsi="Times New Roman" w:cs="Times New Roman"/>
          <w:bCs/>
          <w:sz w:val="24"/>
          <w:szCs w:val="24"/>
        </w:rPr>
        <w:t>esto con el fin de demostrar el análisis realizado por parte del equipo y el desarrollo realizado</w:t>
      </w:r>
      <w:r>
        <w:rPr>
          <w:rFonts w:ascii="Times New Roman" w:hAnsi="Times New Roman" w:cs="Times New Roman"/>
          <w:bCs/>
          <w:sz w:val="24"/>
          <w:szCs w:val="24"/>
        </w:rPr>
        <w:t>, como se puede observar en la Figura 5.</w:t>
      </w:r>
    </w:p>
    <w:p w14:paraId="3E177B69" w14:textId="311CE393" w:rsidR="006F2065" w:rsidRDefault="00347DDA" w:rsidP="00285952">
      <w:pPr>
        <w:pStyle w:val="Prrafodelista"/>
        <w:keepNext/>
        <w:spacing w:line="360" w:lineRule="auto"/>
        <w:ind w:left="0"/>
        <w:jc w:val="center"/>
      </w:pPr>
      <w:r w:rsidRPr="00347DDA">
        <w:rPr>
          <w:noProof/>
          <w:lang w:eastAsia="es-CO"/>
        </w:rPr>
        <w:lastRenderedPageBreak/>
        <w:drawing>
          <wp:inline distT="0" distB="0" distL="0" distR="0" wp14:anchorId="12531EAF" wp14:editId="46BC472C">
            <wp:extent cx="4679092" cy="546787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3614" cy="5484845"/>
                    </a:xfrm>
                    <a:prstGeom prst="rect">
                      <a:avLst/>
                    </a:prstGeom>
                    <a:noFill/>
                    <a:ln>
                      <a:noFill/>
                    </a:ln>
                  </pic:spPr>
                </pic:pic>
              </a:graphicData>
            </a:graphic>
          </wp:inline>
        </w:drawing>
      </w:r>
    </w:p>
    <w:p w14:paraId="25E63CD1" w14:textId="4E2B2F23" w:rsidR="00483BB6" w:rsidRDefault="006F2065" w:rsidP="00CE25A7">
      <w:pPr>
        <w:pStyle w:val="Descripcin"/>
        <w:jc w:val="center"/>
      </w:pPr>
      <w:bookmarkStart w:id="143" w:name="_Toc70193578"/>
      <w:r>
        <w:t xml:space="preserve">Figura </w:t>
      </w:r>
      <w:r w:rsidR="000C233E">
        <w:fldChar w:fldCharType="begin"/>
      </w:r>
      <w:r w:rsidR="000C233E">
        <w:instrText xml:space="preserve"> SEQ Figura \* ARABIC </w:instrText>
      </w:r>
      <w:r w:rsidR="000C233E">
        <w:fldChar w:fldCharType="separate"/>
      </w:r>
      <w:r w:rsidR="00EF4B58">
        <w:rPr>
          <w:noProof/>
        </w:rPr>
        <w:t>5</w:t>
      </w:r>
      <w:r w:rsidR="000C233E">
        <w:rPr>
          <w:noProof/>
        </w:rPr>
        <w:fldChar w:fldCharType="end"/>
      </w:r>
      <w:r>
        <w:t>. Perfiles de Usuario</w:t>
      </w:r>
      <w:bookmarkEnd w:id="143"/>
    </w:p>
    <w:p w14:paraId="0CB7F752" w14:textId="77777777" w:rsidR="00483BB6" w:rsidRPr="0058621B" w:rsidRDefault="00483BB6" w:rsidP="00483BB6"/>
    <w:p w14:paraId="0897ACA8" w14:textId="77777777" w:rsidR="00483BB6" w:rsidRPr="002E3212" w:rsidRDefault="00483BB6" w:rsidP="00483BB6">
      <w:pPr>
        <w:pStyle w:val="Prrafodelista"/>
        <w:numPr>
          <w:ilvl w:val="0"/>
          <w:numId w:val="23"/>
        </w:numPr>
        <w:spacing w:line="360" w:lineRule="auto"/>
        <w:jc w:val="both"/>
        <w:rPr>
          <w:rFonts w:ascii="Times New Roman" w:hAnsi="Times New Roman" w:cs="Times New Roman"/>
          <w:b/>
          <w:bCs/>
          <w:sz w:val="24"/>
          <w:szCs w:val="24"/>
        </w:rPr>
      </w:pPr>
      <w:r w:rsidRPr="005E38B3">
        <w:rPr>
          <w:rFonts w:ascii="Times New Roman" w:hAnsi="Times New Roman" w:cs="Times New Roman"/>
          <w:b/>
          <w:bCs/>
          <w:sz w:val="24"/>
          <w:szCs w:val="24"/>
        </w:rPr>
        <w:t xml:space="preserve">Casos de Uso: </w:t>
      </w:r>
      <w:r w:rsidRPr="005E38B3">
        <w:rPr>
          <w:rFonts w:ascii="Times New Roman" w:hAnsi="Times New Roman" w:cs="Times New Roman"/>
          <w:sz w:val="24"/>
          <w:szCs w:val="24"/>
        </w:rPr>
        <w:t xml:space="preserve">Se realiza la definición de los actores que interactúan con el desarrollo, de igual manera se define la respectiva descripción de las acciones de interacción que realiza los usuarios con el sistema, ya que se logra con este diagrama el modelamiento de las funcionalidades del sistema teniendo en cuenta los usuarios y los distintos servicios o funciones provistas por el sistema para sus usuarios como se puede observar </w:t>
      </w:r>
      <w:r>
        <w:rPr>
          <w:rFonts w:ascii="Times New Roman" w:hAnsi="Times New Roman" w:cs="Times New Roman"/>
          <w:sz w:val="24"/>
          <w:szCs w:val="24"/>
        </w:rPr>
        <w:t xml:space="preserve">desde </w:t>
      </w:r>
      <w:r w:rsidRPr="005E38B3">
        <w:rPr>
          <w:rFonts w:ascii="Times New Roman" w:hAnsi="Times New Roman" w:cs="Times New Roman"/>
          <w:sz w:val="24"/>
          <w:szCs w:val="24"/>
        </w:rPr>
        <w:t xml:space="preserve">la Figura </w:t>
      </w:r>
      <w:r>
        <w:rPr>
          <w:rFonts w:ascii="Times New Roman" w:hAnsi="Times New Roman" w:cs="Times New Roman"/>
          <w:sz w:val="24"/>
          <w:szCs w:val="24"/>
        </w:rPr>
        <w:t>6 hasta la Figura 11</w:t>
      </w:r>
      <w:r w:rsidRPr="005E38B3">
        <w:rPr>
          <w:rFonts w:ascii="Times New Roman" w:hAnsi="Times New Roman" w:cs="Times New Roman"/>
          <w:sz w:val="24"/>
          <w:szCs w:val="24"/>
        </w:rPr>
        <w:t xml:space="preserve">. </w:t>
      </w:r>
    </w:p>
    <w:p w14:paraId="3DC74E6C" w14:textId="2455F089" w:rsidR="00CE25A7" w:rsidRDefault="00CF4879" w:rsidP="00CE25A7">
      <w:pPr>
        <w:keepNext/>
        <w:jc w:val="center"/>
      </w:pPr>
      <w:r w:rsidRPr="00CF4879">
        <w:rPr>
          <w:noProof/>
          <w:lang w:eastAsia="es-CO"/>
        </w:rPr>
        <w:lastRenderedPageBreak/>
        <w:drawing>
          <wp:inline distT="0" distB="0" distL="0" distR="0" wp14:anchorId="645B31D2" wp14:editId="07580D9B">
            <wp:extent cx="5971540" cy="3981027"/>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3981027"/>
                    </a:xfrm>
                    <a:prstGeom prst="rect">
                      <a:avLst/>
                    </a:prstGeom>
                    <a:noFill/>
                    <a:ln>
                      <a:noFill/>
                    </a:ln>
                  </pic:spPr>
                </pic:pic>
              </a:graphicData>
            </a:graphic>
          </wp:inline>
        </w:drawing>
      </w:r>
    </w:p>
    <w:p w14:paraId="22185137" w14:textId="5DF42C4E" w:rsidR="00483BB6" w:rsidRDefault="00CE25A7" w:rsidP="00CE25A7">
      <w:pPr>
        <w:pStyle w:val="Descripcin"/>
        <w:jc w:val="center"/>
      </w:pPr>
      <w:bookmarkStart w:id="144" w:name="_Toc70193579"/>
      <w:r>
        <w:t xml:space="preserve">Figura </w:t>
      </w:r>
      <w:r w:rsidR="000C233E">
        <w:fldChar w:fldCharType="begin"/>
      </w:r>
      <w:r w:rsidR="000C233E">
        <w:instrText xml:space="preserve"> SEQ Figura \* ARABIC </w:instrText>
      </w:r>
      <w:r w:rsidR="000C233E">
        <w:fldChar w:fldCharType="separate"/>
      </w:r>
      <w:r w:rsidR="00EF4B58">
        <w:rPr>
          <w:noProof/>
        </w:rPr>
        <w:t>6</w:t>
      </w:r>
      <w:r w:rsidR="000C233E">
        <w:rPr>
          <w:noProof/>
        </w:rPr>
        <w:fldChar w:fldCharType="end"/>
      </w:r>
      <w:r>
        <w:t xml:space="preserve">. </w:t>
      </w:r>
      <w:r w:rsidRPr="00120A66">
        <w:t>Caso de Uso 1: Agendar Reuniones</w:t>
      </w:r>
      <w:bookmarkEnd w:id="144"/>
    </w:p>
    <w:p w14:paraId="19F06581" w14:textId="77777777" w:rsidR="00483BB6" w:rsidRPr="0058621B" w:rsidRDefault="00483BB6" w:rsidP="00483BB6"/>
    <w:tbl>
      <w:tblPr>
        <w:tblStyle w:val="Tablaconcuadrcula"/>
        <w:tblW w:w="9272" w:type="dxa"/>
        <w:tblLook w:val="04A0" w:firstRow="1" w:lastRow="0" w:firstColumn="1" w:lastColumn="0" w:noHBand="0" w:noVBand="1"/>
      </w:tblPr>
      <w:tblGrid>
        <w:gridCol w:w="3237"/>
        <w:gridCol w:w="6035"/>
      </w:tblGrid>
      <w:tr w:rsidR="00483BB6" w14:paraId="6970F975" w14:textId="77777777" w:rsidTr="00483BB6">
        <w:trPr>
          <w:trHeight w:val="327"/>
        </w:trPr>
        <w:tc>
          <w:tcPr>
            <w:tcW w:w="9272" w:type="dxa"/>
            <w:gridSpan w:val="2"/>
          </w:tcPr>
          <w:p w14:paraId="3672B405"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CU01 AGENDAR REUNIONES</w:t>
            </w:r>
          </w:p>
        </w:tc>
      </w:tr>
      <w:tr w:rsidR="00483BB6" w14:paraId="6453E486" w14:textId="77777777" w:rsidTr="00483BB6">
        <w:trPr>
          <w:trHeight w:val="327"/>
        </w:trPr>
        <w:tc>
          <w:tcPr>
            <w:tcW w:w="3237" w:type="dxa"/>
          </w:tcPr>
          <w:p w14:paraId="2E1EEEF2"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035" w:type="dxa"/>
          </w:tcPr>
          <w:p w14:paraId="73C193E6" w14:textId="77777777" w:rsidR="00483BB6" w:rsidRPr="00776D90" w:rsidRDefault="00483BB6" w:rsidP="00483BB6">
            <w:pPr>
              <w:spacing w:line="360" w:lineRule="auto"/>
              <w:jc w:val="both"/>
              <w:rPr>
                <w:rFonts w:ascii="Times New Roman" w:hAnsi="Times New Roman" w:cs="Times New Roman"/>
                <w:sz w:val="24"/>
                <w:szCs w:val="24"/>
              </w:rPr>
            </w:pPr>
            <w:r w:rsidRPr="00776D90">
              <w:rPr>
                <w:rFonts w:ascii="Times New Roman" w:hAnsi="Times New Roman" w:cs="Times New Roman"/>
                <w:sz w:val="24"/>
                <w:szCs w:val="24"/>
              </w:rPr>
              <w:t xml:space="preserve">Formulario para ingresar datos </w:t>
            </w:r>
            <w:r>
              <w:rPr>
                <w:rFonts w:ascii="Times New Roman" w:hAnsi="Times New Roman" w:cs="Times New Roman"/>
                <w:sz w:val="24"/>
                <w:szCs w:val="24"/>
              </w:rPr>
              <w:t>de la reunión a programar con el cliente o el lead</w:t>
            </w:r>
          </w:p>
        </w:tc>
      </w:tr>
      <w:tr w:rsidR="00483BB6" w14:paraId="01B24502" w14:textId="77777777" w:rsidTr="00483BB6">
        <w:trPr>
          <w:trHeight w:val="327"/>
        </w:trPr>
        <w:tc>
          <w:tcPr>
            <w:tcW w:w="3237" w:type="dxa"/>
          </w:tcPr>
          <w:p w14:paraId="0172E032"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035" w:type="dxa"/>
          </w:tcPr>
          <w:p w14:paraId="2F0F86C7"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776D90">
              <w:rPr>
                <w:rFonts w:ascii="Times New Roman" w:hAnsi="Times New Roman" w:cs="Times New Roman"/>
                <w:sz w:val="24"/>
                <w:szCs w:val="24"/>
              </w:rPr>
              <w:t>dministrador</w:t>
            </w:r>
          </w:p>
        </w:tc>
      </w:tr>
      <w:tr w:rsidR="00483BB6" w14:paraId="1441CA4F" w14:textId="77777777" w:rsidTr="00483BB6">
        <w:trPr>
          <w:trHeight w:val="327"/>
        </w:trPr>
        <w:tc>
          <w:tcPr>
            <w:tcW w:w="3237" w:type="dxa"/>
          </w:tcPr>
          <w:p w14:paraId="2F0E0BFF"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035" w:type="dxa"/>
          </w:tcPr>
          <w:p w14:paraId="48EF028E" w14:textId="625DB2C5"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Tema Reunión</w:t>
            </w:r>
            <w:r w:rsidR="00347DDA">
              <w:rPr>
                <w:rFonts w:ascii="Times New Roman" w:hAnsi="Times New Roman" w:cs="Times New Roman"/>
                <w:sz w:val="24"/>
                <w:szCs w:val="24"/>
              </w:rPr>
              <w:t>, Cliente Reunión</w:t>
            </w:r>
            <w:r>
              <w:rPr>
                <w:rFonts w:ascii="Times New Roman" w:hAnsi="Times New Roman" w:cs="Times New Roman"/>
                <w:sz w:val="24"/>
                <w:szCs w:val="24"/>
              </w:rPr>
              <w:t xml:space="preserve"> ,Fecha ,Hora ,Asignado Por, Estado, Descripción</w:t>
            </w:r>
          </w:p>
        </w:tc>
      </w:tr>
      <w:tr w:rsidR="00483BB6" w14:paraId="2B404B58" w14:textId="77777777" w:rsidTr="00483BB6">
        <w:trPr>
          <w:trHeight w:val="327"/>
        </w:trPr>
        <w:tc>
          <w:tcPr>
            <w:tcW w:w="3237" w:type="dxa"/>
          </w:tcPr>
          <w:p w14:paraId="3AFAE3DC"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035" w:type="dxa"/>
          </w:tcPr>
          <w:p w14:paraId="46043A60"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675C0D">
              <w:rPr>
                <w:rFonts w:ascii="Times New Roman" w:hAnsi="Times New Roman" w:cs="Times New Roman"/>
                <w:sz w:val="24"/>
                <w:szCs w:val="24"/>
              </w:rPr>
              <w:t xml:space="preserve">egistro exitoso </w:t>
            </w:r>
            <w:r>
              <w:rPr>
                <w:rFonts w:ascii="Times New Roman" w:hAnsi="Times New Roman" w:cs="Times New Roman"/>
                <w:sz w:val="24"/>
                <w:szCs w:val="24"/>
              </w:rPr>
              <w:t>de la reunión en la base de datos</w:t>
            </w:r>
          </w:p>
        </w:tc>
      </w:tr>
      <w:tr w:rsidR="00483BB6" w14:paraId="4C58A40D" w14:textId="77777777" w:rsidTr="00483BB6">
        <w:trPr>
          <w:trHeight w:val="327"/>
        </w:trPr>
        <w:tc>
          <w:tcPr>
            <w:tcW w:w="3237" w:type="dxa"/>
          </w:tcPr>
          <w:p w14:paraId="5C9739F8"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035" w:type="dxa"/>
          </w:tcPr>
          <w:p w14:paraId="3097D87B"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Ninguna</w:t>
            </w:r>
          </w:p>
        </w:tc>
      </w:tr>
      <w:tr w:rsidR="00483BB6" w14:paraId="3B7CA13E" w14:textId="77777777" w:rsidTr="00483BB6">
        <w:trPr>
          <w:trHeight w:val="327"/>
        </w:trPr>
        <w:tc>
          <w:tcPr>
            <w:tcW w:w="3237" w:type="dxa"/>
          </w:tcPr>
          <w:p w14:paraId="7F9A577E"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6035" w:type="dxa"/>
          </w:tcPr>
          <w:p w14:paraId="5F1B75A2"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w:t>
            </w:r>
          </w:p>
        </w:tc>
      </w:tr>
      <w:tr w:rsidR="00483BB6" w14:paraId="5B07CAD7" w14:textId="77777777" w:rsidTr="00483BB6">
        <w:trPr>
          <w:trHeight w:val="327"/>
        </w:trPr>
        <w:tc>
          <w:tcPr>
            <w:tcW w:w="3237" w:type="dxa"/>
          </w:tcPr>
          <w:p w14:paraId="374295C0"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035" w:type="dxa"/>
          </w:tcPr>
          <w:p w14:paraId="1077B281"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Ninguno</w:t>
            </w:r>
          </w:p>
        </w:tc>
      </w:tr>
      <w:tr w:rsidR="00483BB6" w14:paraId="68D7219A" w14:textId="77777777" w:rsidTr="00483BB6">
        <w:trPr>
          <w:trHeight w:val="327"/>
        </w:trPr>
        <w:tc>
          <w:tcPr>
            <w:tcW w:w="3237" w:type="dxa"/>
          </w:tcPr>
          <w:p w14:paraId="54FD7AFD"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6035" w:type="dxa"/>
          </w:tcPr>
          <w:p w14:paraId="1B64106F" w14:textId="77777777" w:rsidR="00483BB6" w:rsidRPr="00BB51B6" w:rsidRDefault="00483BB6" w:rsidP="00CE25A7">
            <w:pPr>
              <w:keepNext/>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Ninguno</w:t>
            </w:r>
          </w:p>
        </w:tc>
      </w:tr>
    </w:tbl>
    <w:p w14:paraId="20310264" w14:textId="77777777" w:rsidR="00CE25A7" w:rsidRDefault="00CE25A7" w:rsidP="00CE25A7">
      <w:pPr>
        <w:pStyle w:val="Descripcin"/>
        <w:jc w:val="center"/>
      </w:pPr>
      <w:bookmarkStart w:id="145" w:name="_Toc66630931"/>
      <w:bookmarkStart w:id="146" w:name="_Toc66493569"/>
      <w:r>
        <w:t xml:space="preserve">Tabla </w:t>
      </w:r>
      <w:r w:rsidR="000C233E">
        <w:fldChar w:fldCharType="begin"/>
      </w:r>
      <w:r w:rsidR="000C233E">
        <w:instrText xml:space="preserve"> SEQ Tabla \* ARABIC </w:instrText>
      </w:r>
      <w:r w:rsidR="000C233E">
        <w:fldChar w:fldCharType="separate"/>
      </w:r>
      <w:r w:rsidR="00B576CB">
        <w:rPr>
          <w:noProof/>
        </w:rPr>
        <w:t>1</w:t>
      </w:r>
      <w:r w:rsidR="000C233E">
        <w:rPr>
          <w:noProof/>
        </w:rPr>
        <w:fldChar w:fldCharType="end"/>
      </w:r>
      <w:r>
        <w:t>. Caso de Uso 1: Agendar Reunión</w:t>
      </w:r>
      <w:bookmarkEnd w:id="145"/>
    </w:p>
    <w:bookmarkEnd w:id="146"/>
    <w:p w14:paraId="133569F5" w14:textId="18F5375A" w:rsidR="00CE25A7" w:rsidRDefault="00285952" w:rsidP="00CE25A7">
      <w:pPr>
        <w:keepNext/>
        <w:jc w:val="center"/>
      </w:pPr>
      <w:r w:rsidRPr="00285952">
        <w:rPr>
          <w:noProof/>
          <w:lang w:eastAsia="es-CO"/>
        </w:rPr>
        <w:lastRenderedPageBreak/>
        <w:drawing>
          <wp:inline distT="0" distB="0" distL="0" distR="0" wp14:anchorId="71649E67" wp14:editId="422DB392">
            <wp:extent cx="6153150" cy="3938624"/>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0581" cy="3956183"/>
                    </a:xfrm>
                    <a:prstGeom prst="rect">
                      <a:avLst/>
                    </a:prstGeom>
                    <a:noFill/>
                    <a:ln>
                      <a:noFill/>
                    </a:ln>
                  </pic:spPr>
                </pic:pic>
              </a:graphicData>
            </a:graphic>
          </wp:inline>
        </w:drawing>
      </w:r>
    </w:p>
    <w:p w14:paraId="032E9541" w14:textId="47DC86E7" w:rsidR="00CE25A7" w:rsidRDefault="00CE25A7" w:rsidP="00CE25A7">
      <w:pPr>
        <w:pStyle w:val="Descripcin"/>
        <w:jc w:val="center"/>
      </w:pPr>
      <w:bookmarkStart w:id="147" w:name="_Toc70193580"/>
      <w:r>
        <w:t xml:space="preserve">Figura </w:t>
      </w:r>
      <w:r w:rsidR="000C233E">
        <w:fldChar w:fldCharType="begin"/>
      </w:r>
      <w:r w:rsidR="000C233E">
        <w:instrText xml:space="preserve"> SEQ Figura \* ARABIC </w:instrText>
      </w:r>
      <w:r w:rsidR="000C233E">
        <w:fldChar w:fldCharType="separate"/>
      </w:r>
      <w:r w:rsidR="00EF4B58">
        <w:rPr>
          <w:noProof/>
        </w:rPr>
        <w:t>7</w:t>
      </w:r>
      <w:r w:rsidR="000C233E">
        <w:rPr>
          <w:noProof/>
        </w:rPr>
        <w:fldChar w:fldCharType="end"/>
      </w:r>
      <w:r>
        <w:t xml:space="preserve">. </w:t>
      </w:r>
      <w:r w:rsidRPr="00E53C71">
        <w:t>Caso de Uso 2: Añadir Lead</w:t>
      </w:r>
      <w:bookmarkEnd w:id="147"/>
    </w:p>
    <w:p w14:paraId="2D208966" w14:textId="77777777" w:rsidR="00483BB6" w:rsidRDefault="00483BB6" w:rsidP="00CE25A7">
      <w:pPr>
        <w:pStyle w:val="Descripcin"/>
        <w:jc w:val="center"/>
      </w:pPr>
    </w:p>
    <w:tbl>
      <w:tblPr>
        <w:tblStyle w:val="Tablaconcuadrcula"/>
        <w:tblW w:w="10060" w:type="dxa"/>
        <w:tblLook w:val="04A0" w:firstRow="1" w:lastRow="0" w:firstColumn="1" w:lastColumn="0" w:noHBand="0" w:noVBand="1"/>
      </w:tblPr>
      <w:tblGrid>
        <w:gridCol w:w="2830"/>
        <w:gridCol w:w="7230"/>
      </w:tblGrid>
      <w:tr w:rsidR="00483BB6" w14:paraId="4A83579E" w14:textId="77777777" w:rsidTr="00285952">
        <w:trPr>
          <w:trHeight w:val="327"/>
        </w:trPr>
        <w:tc>
          <w:tcPr>
            <w:tcW w:w="10060" w:type="dxa"/>
            <w:gridSpan w:val="2"/>
          </w:tcPr>
          <w:p w14:paraId="5443DD08"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CU02 AÑADIR LEAD O CONTACTO</w:t>
            </w:r>
          </w:p>
        </w:tc>
      </w:tr>
      <w:tr w:rsidR="00483BB6" w14:paraId="589BF566" w14:textId="77777777" w:rsidTr="00285952">
        <w:trPr>
          <w:trHeight w:val="327"/>
        </w:trPr>
        <w:tc>
          <w:tcPr>
            <w:tcW w:w="2830" w:type="dxa"/>
          </w:tcPr>
          <w:p w14:paraId="2BC52ED4"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7230" w:type="dxa"/>
          </w:tcPr>
          <w:p w14:paraId="46A23A1B" w14:textId="77777777" w:rsidR="00483BB6" w:rsidRPr="00776D90" w:rsidRDefault="00483BB6" w:rsidP="00483BB6">
            <w:pPr>
              <w:spacing w:line="360" w:lineRule="auto"/>
              <w:jc w:val="both"/>
              <w:rPr>
                <w:rFonts w:ascii="Times New Roman" w:hAnsi="Times New Roman" w:cs="Times New Roman"/>
                <w:sz w:val="24"/>
                <w:szCs w:val="24"/>
              </w:rPr>
            </w:pPr>
            <w:r w:rsidRPr="00776D90">
              <w:rPr>
                <w:rFonts w:ascii="Times New Roman" w:hAnsi="Times New Roman" w:cs="Times New Roman"/>
                <w:sz w:val="24"/>
                <w:szCs w:val="24"/>
              </w:rPr>
              <w:t xml:space="preserve">Formulario para ingresar datos </w:t>
            </w:r>
            <w:r>
              <w:rPr>
                <w:rFonts w:ascii="Times New Roman" w:hAnsi="Times New Roman" w:cs="Times New Roman"/>
                <w:sz w:val="24"/>
                <w:szCs w:val="24"/>
              </w:rPr>
              <w:t xml:space="preserve">de las reuniones que se agendaran con </w:t>
            </w:r>
            <w:r w:rsidRPr="00776D90">
              <w:rPr>
                <w:rFonts w:ascii="Times New Roman" w:hAnsi="Times New Roman" w:cs="Times New Roman"/>
                <w:sz w:val="24"/>
                <w:szCs w:val="24"/>
              </w:rPr>
              <w:t>el cliente</w:t>
            </w:r>
            <w:r>
              <w:rPr>
                <w:rFonts w:ascii="Times New Roman" w:hAnsi="Times New Roman" w:cs="Times New Roman"/>
                <w:sz w:val="24"/>
                <w:szCs w:val="24"/>
              </w:rPr>
              <w:t xml:space="preserve"> </w:t>
            </w:r>
            <w:r w:rsidRPr="00776D90">
              <w:rPr>
                <w:rFonts w:ascii="Times New Roman" w:hAnsi="Times New Roman" w:cs="Times New Roman"/>
                <w:sz w:val="24"/>
                <w:szCs w:val="24"/>
              </w:rPr>
              <w:t>y los guarda en la base de datos</w:t>
            </w:r>
          </w:p>
        </w:tc>
      </w:tr>
      <w:tr w:rsidR="00483BB6" w14:paraId="6D935BD5" w14:textId="77777777" w:rsidTr="00285952">
        <w:trPr>
          <w:trHeight w:val="327"/>
        </w:trPr>
        <w:tc>
          <w:tcPr>
            <w:tcW w:w="2830" w:type="dxa"/>
          </w:tcPr>
          <w:p w14:paraId="722230DB"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7230" w:type="dxa"/>
          </w:tcPr>
          <w:p w14:paraId="24B9237E"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776D90">
              <w:rPr>
                <w:rFonts w:ascii="Times New Roman" w:hAnsi="Times New Roman" w:cs="Times New Roman"/>
                <w:sz w:val="24"/>
                <w:szCs w:val="24"/>
              </w:rPr>
              <w:t>dministrador</w:t>
            </w:r>
          </w:p>
        </w:tc>
      </w:tr>
      <w:tr w:rsidR="00483BB6" w14:paraId="1466A2C5" w14:textId="77777777" w:rsidTr="00285952">
        <w:trPr>
          <w:trHeight w:val="327"/>
        </w:trPr>
        <w:tc>
          <w:tcPr>
            <w:tcW w:w="2830" w:type="dxa"/>
          </w:tcPr>
          <w:p w14:paraId="4936EA0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7230" w:type="dxa"/>
          </w:tcPr>
          <w:p w14:paraId="5ABCB488"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Nombres, Primer Apellido, Segundo Apellido, Tipo de Documento, Teléfono ,Email, Departamento, Ciudad, Dirección, Estado, Compañía, Asignado, Recurso, Comentario</w:t>
            </w:r>
          </w:p>
        </w:tc>
      </w:tr>
      <w:tr w:rsidR="00483BB6" w14:paraId="3887495D" w14:textId="77777777" w:rsidTr="00285952">
        <w:trPr>
          <w:trHeight w:val="327"/>
        </w:trPr>
        <w:tc>
          <w:tcPr>
            <w:tcW w:w="2830" w:type="dxa"/>
          </w:tcPr>
          <w:p w14:paraId="407F1F7B"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7230" w:type="dxa"/>
          </w:tcPr>
          <w:p w14:paraId="67E78933"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675C0D">
              <w:rPr>
                <w:rFonts w:ascii="Times New Roman" w:hAnsi="Times New Roman" w:cs="Times New Roman"/>
                <w:sz w:val="24"/>
                <w:szCs w:val="24"/>
              </w:rPr>
              <w:t>egistro exitoso del cliente en la base</w:t>
            </w:r>
            <w:r>
              <w:rPr>
                <w:rFonts w:ascii="Times New Roman" w:hAnsi="Times New Roman" w:cs="Times New Roman"/>
                <w:sz w:val="24"/>
                <w:szCs w:val="24"/>
              </w:rPr>
              <w:t xml:space="preserve"> </w:t>
            </w:r>
            <w:r w:rsidRPr="00675C0D">
              <w:rPr>
                <w:rFonts w:ascii="Times New Roman" w:hAnsi="Times New Roman" w:cs="Times New Roman"/>
                <w:sz w:val="24"/>
                <w:szCs w:val="24"/>
              </w:rPr>
              <w:t>de datos.</w:t>
            </w:r>
          </w:p>
        </w:tc>
      </w:tr>
      <w:tr w:rsidR="00483BB6" w14:paraId="13C60CA9" w14:textId="77777777" w:rsidTr="00285952">
        <w:trPr>
          <w:trHeight w:val="327"/>
        </w:trPr>
        <w:tc>
          <w:tcPr>
            <w:tcW w:w="2830" w:type="dxa"/>
          </w:tcPr>
          <w:p w14:paraId="3916347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7230" w:type="dxa"/>
          </w:tcPr>
          <w:p w14:paraId="23E7EEEF"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estar registrado anteriormente como cliente para poder ser asignado a los contactos o leads</w:t>
            </w:r>
          </w:p>
        </w:tc>
      </w:tr>
      <w:tr w:rsidR="00483BB6" w14:paraId="761708C7" w14:textId="77777777" w:rsidTr="00285952">
        <w:trPr>
          <w:trHeight w:val="327"/>
        </w:trPr>
        <w:tc>
          <w:tcPr>
            <w:tcW w:w="2830" w:type="dxa"/>
          </w:tcPr>
          <w:p w14:paraId="2FE06DF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7230" w:type="dxa"/>
          </w:tcPr>
          <w:p w14:paraId="4FE7438B"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w:t>
            </w:r>
          </w:p>
        </w:tc>
      </w:tr>
      <w:tr w:rsidR="00483BB6" w14:paraId="62EED6C0" w14:textId="77777777" w:rsidTr="00285952">
        <w:trPr>
          <w:trHeight w:val="327"/>
        </w:trPr>
        <w:tc>
          <w:tcPr>
            <w:tcW w:w="2830" w:type="dxa"/>
          </w:tcPr>
          <w:p w14:paraId="6CB8BFF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7230" w:type="dxa"/>
          </w:tcPr>
          <w:p w14:paraId="06A9425F" w14:textId="77777777" w:rsidR="00483BB6"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CU01 Inicio de Administrador </w:t>
            </w:r>
          </w:p>
          <w:p w14:paraId="2663EFAF"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CU016 Ver Leads o Contactos</w:t>
            </w:r>
          </w:p>
        </w:tc>
      </w:tr>
      <w:tr w:rsidR="00483BB6" w14:paraId="18EB114C" w14:textId="77777777" w:rsidTr="00285952">
        <w:trPr>
          <w:trHeight w:val="327"/>
        </w:trPr>
        <w:tc>
          <w:tcPr>
            <w:tcW w:w="2830" w:type="dxa"/>
          </w:tcPr>
          <w:p w14:paraId="7FB17D35"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7230" w:type="dxa"/>
          </w:tcPr>
          <w:p w14:paraId="571D44F3" w14:textId="77777777" w:rsidR="00483BB6" w:rsidRPr="00675C0D"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Ninguno</w:t>
            </w:r>
          </w:p>
        </w:tc>
      </w:tr>
    </w:tbl>
    <w:p w14:paraId="0D033D1F" w14:textId="77777777" w:rsidR="00483BB6" w:rsidRDefault="00483BB6" w:rsidP="00483BB6">
      <w:pPr>
        <w:pStyle w:val="Descripcin"/>
        <w:jc w:val="center"/>
        <w:rPr>
          <w:rFonts w:cs="Times New Roman"/>
        </w:rPr>
      </w:pPr>
      <w:bookmarkStart w:id="148" w:name="_Toc66493570"/>
      <w:bookmarkStart w:id="149" w:name="_Toc66630932"/>
      <w:r w:rsidRPr="00B039B4">
        <w:rPr>
          <w:rFonts w:cs="Times New Roman"/>
        </w:rPr>
        <w:t xml:space="preserve">Tabla </w:t>
      </w:r>
      <w:r w:rsidR="00AB2807">
        <w:rPr>
          <w:rFonts w:cs="Times New Roman"/>
        </w:rPr>
        <w:fldChar w:fldCharType="begin"/>
      </w:r>
      <w:r w:rsidR="00AB2807">
        <w:rPr>
          <w:rFonts w:cs="Times New Roman"/>
        </w:rPr>
        <w:instrText xml:space="preserve"> SEQ Tabla \* ARABIC </w:instrText>
      </w:r>
      <w:r w:rsidR="00AB2807">
        <w:rPr>
          <w:rFonts w:cs="Times New Roman"/>
        </w:rPr>
        <w:fldChar w:fldCharType="separate"/>
      </w:r>
      <w:r w:rsidR="00B576CB">
        <w:rPr>
          <w:rFonts w:cs="Times New Roman"/>
          <w:noProof/>
        </w:rPr>
        <w:t>2</w:t>
      </w:r>
      <w:r w:rsidR="00AB2807">
        <w:rPr>
          <w:rFonts w:cs="Times New Roman"/>
        </w:rPr>
        <w:fldChar w:fldCharType="end"/>
      </w:r>
      <w:r w:rsidRPr="00B039B4">
        <w:rPr>
          <w:rFonts w:cs="Times New Roman"/>
        </w:rPr>
        <w:t>. Caso de Uso 2: Añadir Lead o Contacto</w:t>
      </w:r>
      <w:bookmarkEnd w:id="148"/>
      <w:bookmarkEnd w:id="149"/>
    </w:p>
    <w:p w14:paraId="504C7DB1" w14:textId="66B5AAA7" w:rsidR="00CE25A7" w:rsidRDefault="00285952" w:rsidP="00CE25A7">
      <w:pPr>
        <w:keepNext/>
        <w:jc w:val="center"/>
      </w:pPr>
      <w:r w:rsidRPr="00285952">
        <w:rPr>
          <w:noProof/>
          <w:lang w:eastAsia="es-CO"/>
        </w:rPr>
        <w:lastRenderedPageBreak/>
        <w:drawing>
          <wp:inline distT="0" distB="0" distL="0" distR="0" wp14:anchorId="13C4231A" wp14:editId="51D9CFB2">
            <wp:extent cx="5971540" cy="47130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4713040"/>
                    </a:xfrm>
                    <a:prstGeom prst="rect">
                      <a:avLst/>
                    </a:prstGeom>
                    <a:noFill/>
                    <a:ln>
                      <a:noFill/>
                    </a:ln>
                  </pic:spPr>
                </pic:pic>
              </a:graphicData>
            </a:graphic>
          </wp:inline>
        </w:drawing>
      </w:r>
    </w:p>
    <w:p w14:paraId="217EC851" w14:textId="4500457A" w:rsidR="00CE25A7" w:rsidRDefault="00CE25A7" w:rsidP="00CE25A7">
      <w:pPr>
        <w:pStyle w:val="Descripcin"/>
        <w:jc w:val="center"/>
      </w:pPr>
      <w:bookmarkStart w:id="150" w:name="_Toc70193581"/>
      <w:r>
        <w:t xml:space="preserve">Figura </w:t>
      </w:r>
      <w:r w:rsidR="000C233E">
        <w:fldChar w:fldCharType="begin"/>
      </w:r>
      <w:r w:rsidR="000C233E">
        <w:instrText xml:space="preserve"> SEQ Figura \* ARABIC </w:instrText>
      </w:r>
      <w:r w:rsidR="000C233E">
        <w:fldChar w:fldCharType="separate"/>
      </w:r>
      <w:r w:rsidR="00EF4B58">
        <w:rPr>
          <w:noProof/>
        </w:rPr>
        <w:t>8</w:t>
      </w:r>
      <w:r w:rsidR="000C233E">
        <w:rPr>
          <w:noProof/>
        </w:rPr>
        <w:fldChar w:fldCharType="end"/>
      </w:r>
      <w:r>
        <w:t xml:space="preserve">. </w:t>
      </w:r>
      <w:r w:rsidRPr="001367AC">
        <w:t>Caso de Uso 3: Añadir Propuestas</w:t>
      </w:r>
      <w:bookmarkEnd w:id="150"/>
    </w:p>
    <w:p w14:paraId="17D79D2D" w14:textId="77777777" w:rsidR="00483BB6" w:rsidRDefault="00483BB6" w:rsidP="00CE25A7">
      <w:pPr>
        <w:pStyle w:val="Descripcin"/>
        <w:jc w:val="center"/>
      </w:pPr>
    </w:p>
    <w:p w14:paraId="45B58158" w14:textId="77777777" w:rsidR="00483BB6" w:rsidRDefault="00483BB6" w:rsidP="00483BB6">
      <w:pPr>
        <w:pStyle w:val="Descripcin"/>
        <w:jc w:val="center"/>
        <w:rPr>
          <w:rFonts w:cs="Times New Roman"/>
        </w:rPr>
      </w:pPr>
    </w:p>
    <w:tbl>
      <w:tblPr>
        <w:tblStyle w:val="Tablaconcuadrcula"/>
        <w:tblW w:w="9272" w:type="dxa"/>
        <w:tblLook w:val="04A0" w:firstRow="1" w:lastRow="0" w:firstColumn="1" w:lastColumn="0" w:noHBand="0" w:noVBand="1"/>
      </w:tblPr>
      <w:tblGrid>
        <w:gridCol w:w="3237"/>
        <w:gridCol w:w="6035"/>
      </w:tblGrid>
      <w:tr w:rsidR="00483BB6" w14:paraId="495AC007" w14:textId="77777777" w:rsidTr="00483BB6">
        <w:trPr>
          <w:trHeight w:val="327"/>
        </w:trPr>
        <w:tc>
          <w:tcPr>
            <w:tcW w:w="9272" w:type="dxa"/>
            <w:gridSpan w:val="2"/>
          </w:tcPr>
          <w:p w14:paraId="5F2FD712" w14:textId="77777777" w:rsidR="00483BB6" w:rsidRPr="00CB3665" w:rsidRDefault="00483BB6" w:rsidP="00483BB6">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rPr>
              <w:t>CU03 AÑADIR PROPUESTAS</w:t>
            </w:r>
          </w:p>
        </w:tc>
      </w:tr>
      <w:tr w:rsidR="00483BB6" w14:paraId="55BC5B34" w14:textId="77777777" w:rsidTr="00483BB6">
        <w:trPr>
          <w:trHeight w:val="327"/>
        </w:trPr>
        <w:tc>
          <w:tcPr>
            <w:tcW w:w="3237" w:type="dxa"/>
          </w:tcPr>
          <w:p w14:paraId="3985BB5D"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035" w:type="dxa"/>
          </w:tcPr>
          <w:p w14:paraId="5A71AB10" w14:textId="77777777" w:rsidR="00483BB6" w:rsidRPr="00776D90" w:rsidRDefault="00483BB6" w:rsidP="00483BB6">
            <w:pPr>
              <w:spacing w:line="360" w:lineRule="auto"/>
              <w:jc w:val="both"/>
              <w:rPr>
                <w:rFonts w:ascii="Times New Roman" w:hAnsi="Times New Roman" w:cs="Times New Roman"/>
                <w:sz w:val="24"/>
                <w:szCs w:val="24"/>
              </w:rPr>
            </w:pPr>
            <w:r w:rsidRPr="00776D90">
              <w:rPr>
                <w:rFonts w:ascii="Times New Roman" w:hAnsi="Times New Roman" w:cs="Times New Roman"/>
                <w:sz w:val="24"/>
                <w:szCs w:val="24"/>
              </w:rPr>
              <w:t xml:space="preserve">Formulario para ingresar datos </w:t>
            </w:r>
            <w:r>
              <w:rPr>
                <w:rFonts w:ascii="Times New Roman" w:hAnsi="Times New Roman" w:cs="Times New Roman"/>
                <w:sz w:val="24"/>
                <w:szCs w:val="24"/>
              </w:rPr>
              <w:t>de los requerimientos y costos de requerimiento de los proyectos</w:t>
            </w:r>
          </w:p>
        </w:tc>
      </w:tr>
      <w:tr w:rsidR="00483BB6" w14:paraId="6CBC2388" w14:textId="77777777" w:rsidTr="00483BB6">
        <w:trPr>
          <w:trHeight w:val="327"/>
        </w:trPr>
        <w:tc>
          <w:tcPr>
            <w:tcW w:w="3237" w:type="dxa"/>
          </w:tcPr>
          <w:p w14:paraId="3603C44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035" w:type="dxa"/>
          </w:tcPr>
          <w:p w14:paraId="498E2206"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Ad</w:t>
            </w:r>
            <w:r w:rsidRPr="00776D90">
              <w:rPr>
                <w:rFonts w:ascii="Times New Roman" w:hAnsi="Times New Roman" w:cs="Times New Roman"/>
                <w:sz w:val="24"/>
                <w:szCs w:val="24"/>
              </w:rPr>
              <w:t>ministrador</w:t>
            </w:r>
          </w:p>
        </w:tc>
      </w:tr>
      <w:tr w:rsidR="00483BB6" w14:paraId="3B2B4F52" w14:textId="77777777" w:rsidTr="00483BB6">
        <w:trPr>
          <w:trHeight w:val="327"/>
        </w:trPr>
        <w:tc>
          <w:tcPr>
            <w:tcW w:w="3237" w:type="dxa"/>
          </w:tcPr>
          <w:p w14:paraId="08AC1311"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035" w:type="dxa"/>
          </w:tcPr>
          <w:p w14:paraId="4C6433FD"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Nombre requerimiento, valor unitario requerimiento, tiempo por requerimiento</w:t>
            </w:r>
          </w:p>
        </w:tc>
      </w:tr>
      <w:tr w:rsidR="00483BB6" w14:paraId="35DACDB8" w14:textId="77777777" w:rsidTr="00483BB6">
        <w:trPr>
          <w:trHeight w:val="327"/>
        </w:trPr>
        <w:tc>
          <w:tcPr>
            <w:tcW w:w="3237" w:type="dxa"/>
          </w:tcPr>
          <w:p w14:paraId="078ED189"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035" w:type="dxa"/>
          </w:tcPr>
          <w:p w14:paraId="0D0938F5"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Costo parcial y total del proyecto</w:t>
            </w:r>
          </w:p>
        </w:tc>
      </w:tr>
      <w:tr w:rsidR="00483BB6" w14:paraId="497B1E6B" w14:textId="77777777" w:rsidTr="00483BB6">
        <w:trPr>
          <w:trHeight w:val="327"/>
        </w:trPr>
        <w:tc>
          <w:tcPr>
            <w:tcW w:w="3237" w:type="dxa"/>
          </w:tcPr>
          <w:p w14:paraId="2612E6F5"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035" w:type="dxa"/>
          </w:tcPr>
          <w:p w14:paraId="3E331A0C"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estar registrado anteriormente como contactos o leads</w:t>
            </w:r>
          </w:p>
        </w:tc>
      </w:tr>
      <w:tr w:rsidR="00483BB6" w14:paraId="58438D6D" w14:textId="77777777" w:rsidTr="00483BB6">
        <w:trPr>
          <w:trHeight w:val="327"/>
        </w:trPr>
        <w:tc>
          <w:tcPr>
            <w:tcW w:w="3237" w:type="dxa"/>
          </w:tcPr>
          <w:p w14:paraId="134AC378"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6035" w:type="dxa"/>
          </w:tcPr>
          <w:p w14:paraId="363988D8"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 y generar factura</w:t>
            </w:r>
          </w:p>
        </w:tc>
      </w:tr>
      <w:tr w:rsidR="00483BB6" w14:paraId="7ABB220B" w14:textId="77777777" w:rsidTr="00483BB6">
        <w:trPr>
          <w:trHeight w:val="327"/>
        </w:trPr>
        <w:tc>
          <w:tcPr>
            <w:tcW w:w="3237" w:type="dxa"/>
          </w:tcPr>
          <w:p w14:paraId="329568F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035" w:type="dxa"/>
          </w:tcPr>
          <w:p w14:paraId="28E88175"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CU01 Inicio de Administrador </w:t>
            </w:r>
          </w:p>
        </w:tc>
      </w:tr>
      <w:tr w:rsidR="00483BB6" w14:paraId="426FA305" w14:textId="77777777" w:rsidTr="00483BB6">
        <w:trPr>
          <w:trHeight w:val="327"/>
        </w:trPr>
        <w:tc>
          <w:tcPr>
            <w:tcW w:w="3237" w:type="dxa"/>
          </w:tcPr>
          <w:p w14:paraId="7815F734"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USAN O EXTIENDEN</w:t>
            </w:r>
          </w:p>
        </w:tc>
        <w:tc>
          <w:tcPr>
            <w:tcW w:w="6035" w:type="dxa"/>
          </w:tcPr>
          <w:p w14:paraId="7DB985CA"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CU09 Añadir Requerimientos</w:t>
            </w:r>
          </w:p>
          <w:p w14:paraId="514E98FB"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CU010 Generar Propuesta de Proyecto</w:t>
            </w:r>
          </w:p>
          <w:p w14:paraId="4F4FC61A" w14:textId="77777777" w:rsidR="00483BB6" w:rsidRPr="00675C0D" w:rsidRDefault="00483BB6" w:rsidP="00462CA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CU012 Generar Factura</w:t>
            </w:r>
          </w:p>
        </w:tc>
      </w:tr>
    </w:tbl>
    <w:p w14:paraId="4FCDCCE9" w14:textId="77777777" w:rsidR="00483BB6" w:rsidRDefault="00462CA1" w:rsidP="00462CA1">
      <w:pPr>
        <w:pStyle w:val="Descripcin"/>
        <w:jc w:val="center"/>
      </w:pPr>
      <w:bookmarkStart w:id="151" w:name="_Toc66630933"/>
      <w:r>
        <w:t xml:space="preserve">Tabla </w:t>
      </w:r>
      <w:r w:rsidR="000C233E">
        <w:fldChar w:fldCharType="begin"/>
      </w:r>
      <w:r w:rsidR="000C233E">
        <w:instrText xml:space="preserve"> SEQ Tabla \* ARABIC </w:instrText>
      </w:r>
      <w:r w:rsidR="000C233E">
        <w:fldChar w:fldCharType="separate"/>
      </w:r>
      <w:r w:rsidR="00B576CB">
        <w:rPr>
          <w:noProof/>
        </w:rPr>
        <w:t>3</w:t>
      </w:r>
      <w:r w:rsidR="000C233E">
        <w:rPr>
          <w:noProof/>
        </w:rPr>
        <w:fldChar w:fldCharType="end"/>
      </w:r>
      <w:r>
        <w:t>. Caso de Uso 3: Añadir Propuesta</w:t>
      </w:r>
      <w:bookmarkEnd w:id="151"/>
    </w:p>
    <w:p w14:paraId="253AD52C" w14:textId="77777777" w:rsidR="00462CA1" w:rsidRPr="00462CA1" w:rsidRDefault="00462CA1" w:rsidP="00462CA1"/>
    <w:p w14:paraId="5D10BA3F" w14:textId="77777777" w:rsidR="00AA43F3" w:rsidRDefault="00483BB6" w:rsidP="00AA43F3">
      <w:pPr>
        <w:keepNext/>
        <w:jc w:val="both"/>
      </w:pPr>
      <w:r w:rsidRPr="00E97CA2">
        <w:rPr>
          <w:noProof/>
          <w:lang w:eastAsia="es-CO"/>
        </w:rPr>
        <w:drawing>
          <wp:inline distT="0" distB="0" distL="0" distR="0" wp14:anchorId="6119E417" wp14:editId="39502CDC">
            <wp:extent cx="5759450" cy="4315340"/>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4315340"/>
                    </a:xfrm>
                    <a:prstGeom prst="rect">
                      <a:avLst/>
                    </a:prstGeom>
                    <a:noFill/>
                    <a:ln>
                      <a:noFill/>
                    </a:ln>
                  </pic:spPr>
                </pic:pic>
              </a:graphicData>
            </a:graphic>
          </wp:inline>
        </w:drawing>
      </w:r>
    </w:p>
    <w:p w14:paraId="65C5E4BE" w14:textId="31980928" w:rsidR="00462CA1" w:rsidRDefault="00AA43F3" w:rsidP="00AA43F3">
      <w:pPr>
        <w:pStyle w:val="Descripcin"/>
        <w:jc w:val="center"/>
      </w:pPr>
      <w:bookmarkStart w:id="152" w:name="_Toc70193582"/>
      <w:r>
        <w:t xml:space="preserve">Figura </w:t>
      </w:r>
      <w:r w:rsidR="000C233E">
        <w:fldChar w:fldCharType="begin"/>
      </w:r>
      <w:r w:rsidR="000C233E">
        <w:instrText xml:space="preserve"> SEQ Figura \* ARABIC </w:instrText>
      </w:r>
      <w:r w:rsidR="000C233E">
        <w:fldChar w:fldCharType="separate"/>
      </w:r>
      <w:r w:rsidR="00EF4B58">
        <w:rPr>
          <w:noProof/>
        </w:rPr>
        <w:t>9</w:t>
      </w:r>
      <w:r w:rsidR="000C233E">
        <w:rPr>
          <w:noProof/>
        </w:rPr>
        <w:fldChar w:fldCharType="end"/>
      </w:r>
      <w:r>
        <w:t>.Caso de Uso 4:Listar Clientes</w:t>
      </w:r>
      <w:bookmarkEnd w:id="152"/>
    </w:p>
    <w:p w14:paraId="73E52F67" w14:textId="77777777" w:rsidR="00483BB6" w:rsidRDefault="00483BB6" w:rsidP="00CE25A7">
      <w:pPr>
        <w:pStyle w:val="Descripcin"/>
        <w:jc w:val="center"/>
      </w:pPr>
    </w:p>
    <w:p w14:paraId="3A586F37" w14:textId="77777777" w:rsidR="00483BB6" w:rsidRDefault="00483BB6" w:rsidP="00CE25A7">
      <w:pPr>
        <w:pStyle w:val="Descripcin"/>
        <w:rPr>
          <w:rFonts w:cs="Times New Roman"/>
        </w:rPr>
      </w:pPr>
    </w:p>
    <w:tbl>
      <w:tblPr>
        <w:tblStyle w:val="Tablaconcuadrcula"/>
        <w:tblW w:w="9272" w:type="dxa"/>
        <w:tblLook w:val="04A0" w:firstRow="1" w:lastRow="0" w:firstColumn="1" w:lastColumn="0" w:noHBand="0" w:noVBand="1"/>
      </w:tblPr>
      <w:tblGrid>
        <w:gridCol w:w="3237"/>
        <w:gridCol w:w="6035"/>
      </w:tblGrid>
      <w:tr w:rsidR="00483BB6" w14:paraId="7C265D07" w14:textId="77777777" w:rsidTr="00483BB6">
        <w:trPr>
          <w:trHeight w:val="327"/>
        </w:trPr>
        <w:tc>
          <w:tcPr>
            <w:tcW w:w="9272" w:type="dxa"/>
            <w:gridSpan w:val="2"/>
          </w:tcPr>
          <w:p w14:paraId="6DAF60ED"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CU04 LISTAR CLIENTES</w:t>
            </w:r>
          </w:p>
        </w:tc>
      </w:tr>
      <w:tr w:rsidR="00483BB6" w14:paraId="2565A917" w14:textId="77777777" w:rsidTr="00483BB6">
        <w:trPr>
          <w:trHeight w:val="327"/>
        </w:trPr>
        <w:tc>
          <w:tcPr>
            <w:tcW w:w="3237" w:type="dxa"/>
          </w:tcPr>
          <w:p w14:paraId="66CBDC5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035" w:type="dxa"/>
          </w:tcPr>
          <w:p w14:paraId="35D0C6C1"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Tabla para listar los clientes actuales que están registrados con la </w:t>
            </w:r>
            <w:r w:rsidR="00CE25A7">
              <w:rPr>
                <w:rFonts w:ascii="Times New Roman" w:hAnsi="Times New Roman" w:cs="Times New Roman"/>
                <w:sz w:val="24"/>
                <w:szCs w:val="24"/>
              </w:rPr>
              <w:t>compañía</w:t>
            </w:r>
          </w:p>
        </w:tc>
      </w:tr>
      <w:tr w:rsidR="00483BB6" w14:paraId="69A2F1F6" w14:textId="77777777" w:rsidTr="00483BB6">
        <w:trPr>
          <w:trHeight w:val="327"/>
        </w:trPr>
        <w:tc>
          <w:tcPr>
            <w:tcW w:w="3237" w:type="dxa"/>
          </w:tcPr>
          <w:p w14:paraId="48149C11"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035" w:type="dxa"/>
          </w:tcPr>
          <w:p w14:paraId="59B4014E"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Ad</w:t>
            </w:r>
            <w:r w:rsidRPr="00776D90">
              <w:rPr>
                <w:rFonts w:ascii="Times New Roman" w:hAnsi="Times New Roman" w:cs="Times New Roman"/>
                <w:sz w:val="24"/>
                <w:szCs w:val="24"/>
              </w:rPr>
              <w:t>ministrador</w:t>
            </w:r>
          </w:p>
        </w:tc>
      </w:tr>
      <w:tr w:rsidR="00483BB6" w14:paraId="2BFB04AE" w14:textId="77777777" w:rsidTr="00483BB6">
        <w:trPr>
          <w:trHeight w:val="327"/>
        </w:trPr>
        <w:tc>
          <w:tcPr>
            <w:tcW w:w="3237" w:type="dxa"/>
          </w:tcPr>
          <w:p w14:paraId="2B29686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035" w:type="dxa"/>
          </w:tcPr>
          <w:p w14:paraId="6E96D875"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Ninguna</w:t>
            </w:r>
          </w:p>
        </w:tc>
      </w:tr>
      <w:tr w:rsidR="00483BB6" w14:paraId="0A9D41E3" w14:textId="77777777" w:rsidTr="00483BB6">
        <w:trPr>
          <w:trHeight w:val="327"/>
        </w:trPr>
        <w:tc>
          <w:tcPr>
            <w:tcW w:w="3237" w:type="dxa"/>
          </w:tcPr>
          <w:p w14:paraId="57EF4A92"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035" w:type="dxa"/>
          </w:tcPr>
          <w:p w14:paraId="120CA832"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Datos e información del cliente</w:t>
            </w:r>
          </w:p>
        </w:tc>
      </w:tr>
      <w:tr w:rsidR="00483BB6" w14:paraId="7D3DF21B" w14:textId="77777777" w:rsidTr="00483BB6">
        <w:trPr>
          <w:trHeight w:val="327"/>
        </w:trPr>
        <w:tc>
          <w:tcPr>
            <w:tcW w:w="3237" w:type="dxa"/>
          </w:tcPr>
          <w:p w14:paraId="4DF54C0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035" w:type="dxa"/>
          </w:tcPr>
          <w:p w14:paraId="5672629D"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estar registrado en la tabla leads y tener estado cliente</w:t>
            </w:r>
          </w:p>
        </w:tc>
      </w:tr>
      <w:tr w:rsidR="00483BB6" w14:paraId="79245A1E" w14:textId="77777777" w:rsidTr="00483BB6">
        <w:trPr>
          <w:trHeight w:val="327"/>
        </w:trPr>
        <w:tc>
          <w:tcPr>
            <w:tcW w:w="3237" w:type="dxa"/>
          </w:tcPr>
          <w:p w14:paraId="4C7DE42D"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POSCONDICIONES</w:t>
            </w:r>
          </w:p>
        </w:tc>
        <w:tc>
          <w:tcPr>
            <w:tcW w:w="6035" w:type="dxa"/>
          </w:tcPr>
          <w:p w14:paraId="14A7819E"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 si se hacen modificaciones</w:t>
            </w:r>
          </w:p>
        </w:tc>
      </w:tr>
      <w:tr w:rsidR="00483BB6" w14:paraId="5F3E6D4A" w14:textId="77777777" w:rsidTr="00483BB6">
        <w:trPr>
          <w:trHeight w:val="327"/>
        </w:trPr>
        <w:tc>
          <w:tcPr>
            <w:tcW w:w="3237" w:type="dxa"/>
          </w:tcPr>
          <w:p w14:paraId="02A23B4C"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035" w:type="dxa"/>
          </w:tcPr>
          <w:p w14:paraId="24C9729B" w14:textId="77777777" w:rsidR="00483BB6" w:rsidRPr="00CB3665"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CU01 Inicio de Administrador CU02 Añadir Leads</w:t>
            </w:r>
          </w:p>
        </w:tc>
      </w:tr>
      <w:tr w:rsidR="00483BB6" w14:paraId="100459D2" w14:textId="77777777" w:rsidTr="00483BB6">
        <w:trPr>
          <w:trHeight w:val="327"/>
        </w:trPr>
        <w:tc>
          <w:tcPr>
            <w:tcW w:w="3237" w:type="dxa"/>
          </w:tcPr>
          <w:p w14:paraId="78F39D93"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6035" w:type="dxa"/>
          </w:tcPr>
          <w:p w14:paraId="34F10D9C"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CU07 Buscar en la BD</w:t>
            </w:r>
          </w:p>
          <w:p w14:paraId="1EA3E13B" w14:textId="77777777" w:rsidR="00483BB6" w:rsidRPr="00675C0D" w:rsidRDefault="00483BB6" w:rsidP="00AA43F3">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CU08 Mostrar Cliente</w:t>
            </w:r>
          </w:p>
        </w:tc>
      </w:tr>
    </w:tbl>
    <w:p w14:paraId="11F68869" w14:textId="77777777" w:rsidR="00AA43F3" w:rsidRDefault="00AA43F3" w:rsidP="00AA43F3">
      <w:pPr>
        <w:pStyle w:val="Descripcin"/>
        <w:jc w:val="center"/>
      </w:pPr>
      <w:bookmarkStart w:id="153" w:name="_Toc66630934"/>
      <w:bookmarkStart w:id="154" w:name="_Toc66493572"/>
      <w:r>
        <w:t xml:space="preserve">Tabla </w:t>
      </w:r>
      <w:r w:rsidR="000C233E">
        <w:fldChar w:fldCharType="begin"/>
      </w:r>
      <w:r w:rsidR="000C233E">
        <w:instrText xml:space="preserve"> SEQ Tabla \* ARABIC </w:instrText>
      </w:r>
      <w:r w:rsidR="000C233E">
        <w:fldChar w:fldCharType="separate"/>
      </w:r>
      <w:r w:rsidR="00B576CB">
        <w:rPr>
          <w:noProof/>
        </w:rPr>
        <w:t>4</w:t>
      </w:r>
      <w:r w:rsidR="000C233E">
        <w:rPr>
          <w:noProof/>
        </w:rPr>
        <w:fldChar w:fldCharType="end"/>
      </w:r>
      <w:r>
        <w:t>.Caso de Uso 4: Listar Cliente</w:t>
      </w:r>
      <w:bookmarkEnd w:id="153"/>
    </w:p>
    <w:bookmarkEnd w:id="154"/>
    <w:p w14:paraId="39DBE3AF" w14:textId="77777777" w:rsidR="00CE25A7" w:rsidRPr="00CE25A7" w:rsidRDefault="00CE25A7" w:rsidP="00CE25A7"/>
    <w:p w14:paraId="43BA8B9D" w14:textId="088CF533" w:rsidR="00AA43F3" w:rsidRDefault="00285952" w:rsidP="00AA43F3">
      <w:pPr>
        <w:keepNext/>
        <w:jc w:val="both"/>
      </w:pPr>
      <w:r w:rsidRPr="00285952">
        <w:rPr>
          <w:noProof/>
          <w:lang w:eastAsia="es-CO"/>
        </w:rPr>
        <w:drawing>
          <wp:inline distT="0" distB="0" distL="0" distR="0" wp14:anchorId="13FE4EAA" wp14:editId="4DE0A36C">
            <wp:extent cx="5971540" cy="4474251"/>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1540" cy="4474251"/>
                    </a:xfrm>
                    <a:prstGeom prst="rect">
                      <a:avLst/>
                    </a:prstGeom>
                    <a:noFill/>
                    <a:ln>
                      <a:noFill/>
                    </a:ln>
                  </pic:spPr>
                </pic:pic>
              </a:graphicData>
            </a:graphic>
          </wp:inline>
        </w:drawing>
      </w:r>
    </w:p>
    <w:p w14:paraId="668AD41C" w14:textId="2D43C7FD" w:rsidR="00CE25A7" w:rsidRDefault="00AA43F3" w:rsidP="00AA43F3">
      <w:pPr>
        <w:pStyle w:val="Descripcin"/>
        <w:jc w:val="center"/>
      </w:pPr>
      <w:bookmarkStart w:id="155" w:name="_Toc70193583"/>
      <w:r>
        <w:t xml:space="preserve">Figura </w:t>
      </w:r>
      <w:r w:rsidR="000C233E">
        <w:fldChar w:fldCharType="begin"/>
      </w:r>
      <w:r w:rsidR="000C233E">
        <w:instrText xml:space="preserve"> SEQ Figura \* ARABIC </w:instrText>
      </w:r>
      <w:r w:rsidR="000C233E">
        <w:fldChar w:fldCharType="separate"/>
      </w:r>
      <w:r w:rsidR="00EF4B58">
        <w:rPr>
          <w:noProof/>
        </w:rPr>
        <w:t>10</w:t>
      </w:r>
      <w:r w:rsidR="000C233E">
        <w:rPr>
          <w:noProof/>
        </w:rPr>
        <w:fldChar w:fldCharType="end"/>
      </w:r>
      <w:r>
        <w:t>.</w:t>
      </w:r>
      <w:r w:rsidRPr="00C52BEB">
        <w:t>Caso de Uso 5: Modificar Cliente</w:t>
      </w:r>
      <w:bookmarkEnd w:id="155"/>
    </w:p>
    <w:p w14:paraId="76F81A59" w14:textId="77777777" w:rsidR="00483BB6" w:rsidRDefault="00483BB6" w:rsidP="00CE25A7">
      <w:pPr>
        <w:pStyle w:val="Descripcin"/>
        <w:jc w:val="center"/>
      </w:pPr>
    </w:p>
    <w:p w14:paraId="2717C2EB" w14:textId="77777777" w:rsidR="00483BB6" w:rsidRDefault="00483BB6" w:rsidP="00483BB6">
      <w:pPr>
        <w:pStyle w:val="Descripcin"/>
        <w:jc w:val="center"/>
        <w:rPr>
          <w:rFonts w:cs="Times New Roman"/>
        </w:rPr>
      </w:pPr>
    </w:p>
    <w:p w14:paraId="559D6B24" w14:textId="77777777" w:rsidR="00483BB6" w:rsidRDefault="00483BB6" w:rsidP="00483BB6"/>
    <w:p w14:paraId="13241FA5" w14:textId="77777777" w:rsidR="00462CA1" w:rsidRDefault="00462CA1" w:rsidP="00483BB6"/>
    <w:p w14:paraId="6BDEAF11" w14:textId="77777777" w:rsidR="00462CA1" w:rsidRDefault="00462CA1" w:rsidP="00483BB6"/>
    <w:p w14:paraId="58EF0CDF" w14:textId="77777777" w:rsidR="00AA43F3" w:rsidRDefault="00AA43F3" w:rsidP="00483BB6"/>
    <w:p w14:paraId="65CD9DDA" w14:textId="77777777" w:rsidR="00AA43F3" w:rsidRDefault="00AA43F3" w:rsidP="00483BB6"/>
    <w:tbl>
      <w:tblPr>
        <w:tblStyle w:val="Tablaconcuadrcula"/>
        <w:tblW w:w="10060" w:type="dxa"/>
        <w:tblLook w:val="04A0" w:firstRow="1" w:lastRow="0" w:firstColumn="1" w:lastColumn="0" w:noHBand="0" w:noVBand="1"/>
      </w:tblPr>
      <w:tblGrid>
        <w:gridCol w:w="3237"/>
        <w:gridCol w:w="6823"/>
      </w:tblGrid>
      <w:tr w:rsidR="00483BB6" w14:paraId="409D27BF" w14:textId="77777777" w:rsidTr="00CF4879">
        <w:trPr>
          <w:trHeight w:val="327"/>
        </w:trPr>
        <w:tc>
          <w:tcPr>
            <w:tcW w:w="10060" w:type="dxa"/>
            <w:gridSpan w:val="2"/>
          </w:tcPr>
          <w:p w14:paraId="1DAE3E6A"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CU05 MODIFICAR CLIENTE</w:t>
            </w:r>
          </w:p>
        </w:tc>
      </w:tr>
      <w:tr w:rsidR="00483BB6" w14:paraId="3D9CD75B" w14:textId="77777777" w:rsidTr="00CF4879">
        <w:trPr>
          <w:trHeight w:val="327"/>
        </w:trPr>
        <w:tc>
          <w:tcPr>
            <w:tcW w:w="3237" w:type="dxa"/>
          </w:tcPr>
          <w:p w14:paraId="680AAFE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823" w:type="dxa"/>
          </w:tcPr>
          <w:p w14:paraId="7D0B8290" w14:textId="77777777" w:rsidR="00483BB6" w:rsidRPr="00776D90" w:rsidRDefault="00483BB6" w:rsidP="00483BB6">
            <w:pPr>
              <w:spacing w:line="360" w:lineRule="auto"/>
              <w:jc w:val="both"/>
              <w:rPr>
                <w:rFonts w:ascii="Times New Roman" w:hAnsi="Times New Roman" w:cs="Times New Roman"/>
                <w:sz w:val="24"/>
                <w:szCs w:val="24"/>
              </w:rPr>
            </w:pPr>
            <w:r w:rsidRPr="0080777B">
              <w:rPr>
                <w:rFonts w:ascii="Times New Roman" w:hAnsi="Times New Roman" w:cs="Times New Roman"/>
                <w:sz w:val="24"/>
                <w:szCs w:val="24"/>
              </w:rPr>
              <w:t>Modifica los datos registrados como cliente y los guarda en la base de datos, actualizados.</w:t>
            </w:r>
          </w:p>
        </w:tc>
      </w:tr>
      <w:tr w:rsidR="00483BB6" w14:paraId="65D3C5FE" w14:textId="77777777" w:rsidTr="00CF4879">
        <w:trPr>
          <w:trHeight w:val="327"/>
        </w:trPr>
        <w:tc>
          <w:tcPr>
            <w:tcW w:w="3237" w:type="dxa"/>
          </w:tcPr>
          <w:p w14:paraId="44FEA071"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823" w:type="dxa"/>
          </w:tcPr>
          <w:p w14:paraId="775DD57B"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Ad</w:t>
            </w:r>
            <w:r w:rsidRPr="00776D90">
              <w:rPr>
                <w:rFonts w:ascii="Times New Roman" w:hAnsi="Times New Roman" w:cs="Times New Roman"/>
                <w:sz w:val="24"/>
                <w:szCs w:val="24"/>
              </w:rPr>
              <w:t>ministrador</w:t>
            </w:r>
          </w:p>
        </w:tc>
      </w:tr>
      <w:tr w:rsidR="00483BB6" w14:paraId="04BFB22A" w14:textId="77777777" w:rsidTr="00CF4879">
        <w:trPr>
          <w:trHeight w:val="327"/>
        </w:trPr>
        <w:tc>
          <w:tcPr>
            <w:tcW w:w="3237" w:type="dxa"/>
          </w:tcPr>
          <w:p w14:paraId="085F9A49"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823" w:type="dxa"/>
          </w:tcPr>
          <w:p w14:paraId="56AEA368"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Nombre, Apellido, Compañía, Teléfono, Email, Dirección, País, Ciudad, Medio, Estado, Asignados, Comentario</w:t>
            </w:r>
          </w:p>
        </w:tc>
      </w:tr>
      <w:tr w:rsidR="00483BB6" w14:paraId="6D0CF3EE" w14:textId="77777777" w:rsidTr="00CF4879">
        <w:trPr>
          <w:trHeight w:val="327"/>
        </w:trPr>
        <w:tc>
          <w:tcPr>
            <w:tcW w:w="3237" w:type="dxa"/>
          </w:tcPr>
          <w:p w14:paraId="49229F84"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823" w:type="dxa"/>
          </w:tcPr>
          <w:p w14:paraId="504E75E0" w14:textId="77777777" w:rsidR="00483BB6" w:rsidRPr="00776D90" w:rsidRDefault="00483BB6" w:rsidP="00483BB6">
            <w:pPr>
              <w:spacing w:line="360" w:lineRule="auto"/>
              <w:jc w:val="both"/>
              <w:rPr>
                <w:rFonts w:ascii="Times New Roman" w:hAnsi="Times New Roman" w:cs="Times New Roman"/>
                <w:sz w:val="24"/>
                <w:szCs w:val="24"/>
              </w:rPr>
            </w:pPr>
            <w:r w:rsidRPr="0080777B">
              <w:rPr>
                <w:rFonts w:ascii="Times New Roman" w:hAnsi="Times New Roman" w:cs="Times New Roman"/>
                <w:sz w:val="24"/>
                <w:szCs w:val="24"/>
              </w:rPr>
              <w:t>Una modificación exitosa del cliente en la base de datos.</w:t>
            </w:r>
          </w:p>
        </w:tc>
      </w:tr>
      <w:tr w:rsidR="00483BB6" w14:paraId="2904F56F" w14:textId="77777777" w:rsidTr="00CF4879">
        <w:trPr>
          <w:trHeight w:val="327"/>
        </w:trPr>
        <w:tc>
          <w:tcPr>
            <w:tcW w:w="3237" w:type="dxa"/>
          </w:tcPr>
          <w:p w14:paraId="24F6DE55"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823" w:type="dxa"/>
          </w:tcPr>
          <w:p w14:paraId="2DBC39DF"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estar registrado en la tabla clientes</w:t>
            </w:r>
          </w:p>
        </w:tc>
      </w:tr>
      <w:tr w:rsidR="00483BB6" w14:paraId="6A8FF0E4" w14:textId="77777777" w:rsidTr="00CF4879">
        <w:trPr>
          <w:trHeight w:val="327"/>
        </w:trPr>
        <w:tc>
          <w:tcPr>
            <w:tcW w:w="3237" w:type="dxa"/>
          </w:tcPr>
          <w:p w14:paraId="3E48597F"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6823" w:type="dxa"/>
          </w:tcPr>
          <w:p w14:paraId="789E437C"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 si se hacen modificaciones</w:t>
            </w:r>
          </w:p>
        </w:tc>
      </w:tr>
      <w:tr w:rsidR="00483BB6" w14:paraId="4F10AF50" w14:textId="77777777" w:rsidTr="00CF4879">
        <w:trPr>
          <w:trHeight w:val="327"/>
        </w:trPr>
        <w:tc>
          <w:tcPr>
            <w:tcW w:w="3237" w:type="dxa"/>
          </w:tcPr>
          <w:p w14:paraId="2F195CFB"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823" w:type="dxa"/>
          </w:tcPr>
          <w:p w14:paraId="7B10D036"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CU01 Inicio de Administrador CU02 Añadir Cliente </w:t>
            </w:r>
          </w:p>
        </w:tc>
      </w:tr>
      <w:tr w:rsidR="00483BB6" w14:paraId="7C54846E" w14:textId="77777777" w:rsidTr="00CF4879">
        <w:trPr>
          <w:trHeight w:val="327"/>
        </w:trPr>
        <w:tc>
          <w:tcPr>
            <w:tcW w:w="3237" w:type="dxa"/>
          </w:tcPr>
          <w:p w14:paraId="4E22681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6823" w:type="dxa"/>
          </w:tcPr>
          <w:p w14:paraId="190097B2"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CU02 Añadir Cliente</w:t>
            </w:r>
          </w:p>
          <w:p w14:paraId="46C850DE"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CU08 Mostrar Cliente</w:t>
            </w:r>
          </w:p>
          <w:p w14:paraId="0DD34040" w14:textId="77777777" w:rsidR="00483BB6" w:rsidRPr="00675C0D" w:rsidRDefault="00483BB6" w:rsidP="00AA43F3">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CU04 Actualizar Registro</w:t>
            </w:r>
          </w:p>
        </w:tc>
      </w:tr>
    </w:tbl>
    <w:p w14:paraId="51695E1B" w14:textId="77777777" w:rsidR="00483BB6" w:rsidRPr="00B039B4" w:rsidRDefault="00AA43F3" w:rsidP="00AA43F3">
      <w:pPr>
        <w:pStyle w:val="Descripcin"/>
        <w:jc w:val="center"/>
        <w:rPr>
          <w:rFonts w:cs="Times New Roman"/>
        </w:rPr>
      </w:pPr>
      <w:bookmarkStart w:id="156" w:name="_Toc66630935"/>
      <w:r>
        <w:t xml:space="preserve">Tabla </w:t>
      </w:r>
      <w:r w:rsidR="000C233E">
        <w:fldChar w:fldCharType="begin"/>
      </w:r>
      <w:r w:rsidR="000C233E">
        <w:instrText xml:space="preserve"> SEQ Tabla \* ARABIC </w:instrText>
      </w:r>
      <w:r w:rsidR="000C233E">
        <w:fldChar w:fldCharType="separate"/>
      </w:r>
      <w:r w:rsidR="00B576CB">
        <w:rPr>
          <w:noProof/>
        </w:rPr>
        <w:t>5</w:t>
      </w:r>
      <w:r w:rsidR="000C233E">
        <w:rPr>
          <w:noProof/>
        </w:rPr>
        <w:fldChar w:fldCharType="end"/>
      </w:r>
      <w:r>
        <w:t>.</w:t>
      </w:r>
      <w:r w:rsidRPr="00581FE9">
        <w:t>Caso de Uso 5: Modificar Cliente</w:t>
      </w:r>
      <w:bookmarkEnd w:id="156"/>
    </w:p>
    <w:p w14:paraId="524C0C3F" w14:textId="716E469D" w:rsidR="00AA43F3" w:rsidRDefault="00CF4879" w:rsidP="00CF4879">
      <w:pPr>
        <w:keepNext/>
        <w:jc w:val="center"/>
      </w:pPr>
      <w:r w:rsidRPr="00CF4879">
        <w:rPr>
          <w:noProof/>
          <w:lang w:eastAsia="es-CO"/>
        </w:rPr>
        <w:drawing>
          <wp:inline distT="0" distB="0" distL="0" distR="0" wp14:anchorId="4EC4D278" wp14:editId="2D0E7942">
            <wp:extent cx="5667375" cy="410342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8442" cy="4118680"/>
                    </a:xfrm>
                    <a:prstGeom prst="rect">
                      <a:avLst/>
                    </a:prstGeom>
                    <a:noFill/>
                    <a:ln>
                      <a:noFill/>
                    </a:ln>
                  </pic:spPr>
                </pic:pic>
              </a:graphicData>
            </a:graphic>
          </wp:inline>
        </w:drawing>
      </w:r>
    </w:p>
    <w:p w14:paraId="4A7EAFF1" w14:textId="6A447DF5" w:rsidR="00483BB6" w:rsidRDefault="00AA43F3" w:rsidP="00AA43F3">
      <w:pPr>
        <w:pStyle w:val="Descripcin"/>
        <w:jc w:val="center"/>
      </w:pPr>
      <w:bookmarkStart w:id="157" w:name="_Toc70193584"/>
      <w:r>
        <w:t xml:space="preserve">Figura </w:t>
      </w:r>
      <w:r w:rsidR="000C233E">
        <w:fldChar w:fldCharType="begin"/>
      </w:r>
      <w:r w:rsidR="000C233E">
        <w:instrText xml:space="preserve"> SEQ Figura \* ARABIC </w:instrText>
      </w:r>
      <w:r w:rsidR="000C233E">
        <w:fldChar w:fldCharType="separate"/>
      </w:r>
      <w:r w:rsidR="00EF4B58">
        <w:rPr>
          <w:noProof/>
        </w:rPr>
        <w:t>11</w:t>
      </w:r>
      <w:r w:rsidR="000C233E">
        <w:rPr>
          <w:noProof/>
        </w:rPr>
        <w:fldChar w:fldCharType="end"/>
      </w:r>
      <w:r>
        <w:t>.</w:t>
      </w:r>
      <w:r w:rsidRPr="00905CFA">
        <w:t>Caso de Uso 6: Reuniones Pendientes</w:t>
      </w:r>
      <w:bookmarkEnd w:id="157"/>
    </w:p>
    <w:p w14:paraId="79308F55" w14:textId="77777777" w:rsidR="00483BB6" w:rsidRPr="00694516" w:rsidRDefault="00483BB6" w:rsidP="00483BB6">
      <w:pPr>
        <w:pStyle w:val="Descripcin"/>
        <w:jc w:val="center"/>
        <w:rPr>
          <w:rFonts w:cs="Times New Roman"/>
        </w:rPr>
      </w:pPr>
    </w:p>
    <w:p w14:paraId="56F7A777" w14:textId="77777777" w:rsidR="00483BB6" w:rsidRPr="00B039B4" w:rsidRDefault="00483BB6" w:rsidP="00483BB6">
      <w:pPr>
        <w:pStyle w:val="Descripcin"/>
        <w:jc w:val="center"/>
        <w:rPr>
          <w:rFonts w:cs="Times New Roman"/>
        </w:rPr>
      </w:pPr>
    </w:p>
    <w:tbl>
      <w:tblPr>
        <w:tblStyle w:val="Tablaconcuadrcula"/>
        <w:tblW w:w="10060" w:type="dxa"/>
        <w:tblLook w:val="04A0" w:firstRow="1" w:lastRow="0" w:firstColumn="1" w:lastColumn="0" w:noHBand="0" w:noVBand="1"/>
      </w:tblPr>
      <w:tblGrid>
        <w:gridCol w:w="3237"/>
        <w:gridCol w:w="6823"/>
      </w:tblGrid>
      <w:tr w:rsidR="00483BB6" w14:paraId="3A56BCF0" w14:textId="77777777" w:rsidTr="00CF4879">
        <w:trPr>
          <w:trHeight w:val="327"/>
        </w:trPr>
        <w:tc>
          <w:tcPr>
            <w:tcW w:w="10060" w:type="dxa"/>
            <w:gridSpan w:val="2"/>
          </w:tcPr>
          <w:p w14:paraId="75E0562C"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CU06 REUNIONES PENDIENTES</w:t>
            </w:r>
          </w:p>
        </w:tc>
      </w:tr>
      <w:tr w:rsidR="00483BB6" w14:paraId="1FDC29FD" w14:textId="77777777" w:rsidTr="00CF4879">
        <w:trPr>
          <w:trHeight w:val="327"/>
        </w:trPr>
        <w:tc>
          <w:tcPr>
            <w:tcW w:w="3237" w:type="dxa"/>
          </w:tcPr>
          <w:p w14:paraId="2C9B0CD8"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823" w:type="dxa"/>
          </w:tcPr>
          <w:p w14:paraId="53488326" w14:textId="5317556E" w:rsidR="00483BB6" w:rsidRPr="00776D90" w:rsidRDefault="00483BB6" w:rsidP="00CF48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Muestra las reuniones pendientes </w:t>
            </w:r>
          </w:p>
        </w:tc>
      </w:tr>
      <w:tr w:rsidR="00483BB6" w14:paraId="7DC084B1" w14:textId="77777777" w:rsidTr="00CF4879">
        <w:trPr>
          <w:trHeight w:val="327"/>
        </w:trPr>
        <w:tc>
          <w:tcPr>
            <w:tcW w:w="3237" w:type="dxa"/>
          </w:tcPr>
          <w:p w14:paraId="5C4398F0"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823" w:type="dxa"/>
          </w:tcPr>
          <w:p w14:paraId="284F1AB6"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Ad</w:t>
            </w:r>
            <w:r w:rsidRPr="00776D90">
              <w:rPr>
                <w:rFonts w:ascii="Times New Roman" w:hAnsi="Times New Roman" w:cs="Times New Roman"/>
                <w:sz w:val="24"/>
                <w:szCs w:val="24"/>
              </w:rPr>
              <w:t>ministrador</w:t>
            </w:r>
          </w:p>
        </w:tc>
      </w:tr>
      <w:tr w:rsidR="00483BB6" w14:paraId="3E25E95E" w14:textId="77777777" w:rsidTr="00CF4879">
        <w:trPr>
          <w:trHeight w:val="327"/>
        </w:trPr>
        <w:tc>
          <w:tcPr>
            <w:tcW w:w="3237" w:type="dxa"/>
          </w:tcPr>
          <w:p w14:paraId="5DAF6C91"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823" w:type="dxa"/>
          </w:tcPr>
          <w:p w14:paraId="2DE4D0AB"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Nombre contacto o lead</w:t>
            </w:r>
          </w:p>
        </w:tc>
      </w:tr>
      <w:tr w:rsidR="00483BB6" w14:paraId="67C95533" w14:textId="77777777" w:rsidTr="00CF4879">
        <w:trPr>
          <w:trHeight w:val="327"/>
        </w:trPr>
        <w:tc>
          <w:tcPr>
            <w:tcW w:w="3237" w:type="dxa"/>
          </w:tcPr>
          <w:p w14:paraId="4F768C4C"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823" w:type="dxa"/>
          </w:tcPr>
          <w:p w14:paraId="11F10E96"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Un listado de las reuniones pendientes con el contacto buscado</w:t>
            </w:r>
          </w:p>
        </w:tc>
      </w:tr>
      <w:tr w:rsidR="00483BB6" w14:paraId="362D5E15" w14:textId="77777777" w:rsidTr="00CF4879">
        <w:trPr>
          <w:trHeight w:val="327"/>
        </w:trPr>
        <w:tc>
          <w:tcPr>
            <w:tcW w:w="3237" w:type="dxa"/>
          </w:tcPr>
          <w:p w14:paraId="31D6750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823" w:type="dxa"/>
          </w:tcPr>
          <w:p w14:paraId="0B542573"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existir una reunión programada</w:t>
            </w:r>
          </w:p>
        </w:tc>
      </w:tr>
      <w:tr w:rsidR="00483BB6" w14:paraId="5A30CEFD" w14:textId="77777777" w:rsidTr="00CF4879">
        <w:trPr>
          <w:trHeight w:val="327"/>
        </w:trPr>
        <w:tc>
          <w:tcPr>
            <w:tcW w:w="3237" w:type="dxa"/>
          </w:tcPr>
          <w:p w14:paraId="057F130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6823" w:type="dxa"/>
          </w:tcPr>
          <w:p w14:paraId="770A1E14" w14:textId="1E76EAB8" w:rsidR="00483BB6" w:rsidRPr="00CF4879" w:rsidRDefault="00483BB6" w:rsidP="00CF48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debe visualizar las reuniones pendientes </w:t>
            </w:r>
          </w:p>
        </w:tc>
      </w:tr>
      <w:tr w:rsidR="00483BB6" w14:paraId="1F27E402" w14:textId="77777777" w:rsidTr="00CF4879">
        <w:trPr>
          <w:trHeight w:val="327"/>
        </w:trPr>
        <w:tc>
          <w:tcPr>
            <w:tcW w:w="3237" w:type="dxa"/>
          </w:tcPr>
          <w:p w14:paraId="1D81A524"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823" w:type="dxa"/>
          </w:tcPr>
          <w:p w14:paraId="11A918C4"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CU01 Inicio de Administrador CU016 Ver Reuniones</w:t>
            </w:r>
          </w:p>
        </w:tc>
      </w:tr>
      <w:tr w:rsidR="00483BB6" w14:paraId="18780589" w14:textId="77777777" w:rsidTr="00CF4879">
        <w:trPr>
          <w:trHeight w:val="327"/>
        </w:trPr>
        <w:tc>
          <w:tcPr>
            <w:tcW w:w="3237" w:type="dxa"/>
          </w:tcPr>
          <w:p w14:paraId="5862DB2B"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6823" w:type="dxa"/>
          </w:tcPr>
          <w:p w14:paraId="637EF489" w14:textId="77777777" w:rsidR="00483BB6" w:rsidRPr="00675C0D" w:rsidRDefault="00483BB6" w:rsidP="00AA43F3">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Ninguno</w:t>
            </w:r>
          </w:p>
        </w:tc>
      </w:tr>
    </w:tbl>
    <w:p w14:paraId="4F792379" w14:textId="77777777" w:rsidR="00483BB6" w:rsidRPr="00B039B4" w:rsidRDefault="00AA43F3" w:rsidP="00AA43F3">
      <w:pPr>
        <w:pStyle w:val="Descripcin"/>
        <w:jc w:val="center"/>
        <w:rPr>
          <w:rFonts w:cs="Times New Roman"/>
        </w:rPr>
      </w:pPr>
      <w:bookmarkStart w:id="158" w:name="_Toc66630936"/>
      <w:r>
        <w:t xml:space="preserve">Tabla </w:t>
      </w:r>
      <w:r w:rsidR="000C233E">
        <w:fldChar w:fldCharType="begin"/>
      </w:r>
      <w:r w:rsidR="000C233E">
        <w:instrText xml:space="preserve"> SEQ Tabla \* ARABIC </w:instrText>
      </w:r>
      <w:r w:rsidR="000C233E">
        <w:fldChar w:fldCharType="separate"/>
      </w:r>
      <w:r w:rsidR="00B576CB">
        <w:rPr>
          <w:noProof/>
        </w:rPr>
        <w:t>6</w:t>
      </w:r>
      <w:r w:rsidR="000C233E">
        <w:rPr>
          <w:noProof/>
        </w:rPr>
        <w:fldChar w:fldCharType="end"/>
      </w:r>
      <w:r>
        <w:t xml:space="preserve"> </w:t>
      </w:r>
      <w:r w:rsidRPr="00793390">
        <w:t>C</w:t>
      </w:r>
      <w:r>
        <w:t>aso de Uso 6</w:t>
      </w:r>
      <w:r w:rsidRPr="00793390">
        <w:t xml:space="preserve">: </w:t>
      </w:r>
      <w:r>
        <w:t>Reuniones Pendientes</w:t>
      </w:r>
      <w:bookmarkEnd w:id="158"/>
    </w:p>
    <w:p w14:paraId="7552B677" w14:textId="77777777" w:rsidR="00483BB6" w:rsidRDefault="00483BB6" w:rsidP="00483BB6">
      <w:pPr>
        <w:pStyle w:val="Prrafodelista"/>
        <w:numPr>
          <w:ilvl w:val="0"/>
          <w:numId w:val="23"/>
        </w:numPr>
        <w:spacing w:before="240" w:line="360" w:lineRule="auto"/>
        <w:jc w:val="both"/>
      </w:pPr>
      <w:r>
        <w:rPr>
          <w:noProof/>
          <w:lang w:eastAsia="es-CO"/>
        </w:rPr>
        <mc:AlternateContent>
          <mc:Choice Requires="wps">
            <w:drawing>
              <wp:anchor distT="0" distB="0" distL="114300" distR="114300" simplePos="0" relativeHeight="251736064" behindDoc="0" locked="0" layoutInCell="1" allowOverlap="1" wp14:anchorId="23ACA67C" wp14:editId="317BA73C">
                <wp:simplePos x="0" y="0"/>
                <wp:positionH relativeFrom="column">
                  <wp:posOffset>76200</wp:posOffset>
                </wp:positionH>
                <wp:positionV relativeFrom="paragraph">
                  <wp:posOffset>8735695</wp:posOffset>
                </wp:positionV>
                <wp:extent cx="6238875" cy="635"/>
                <wp:effectExtent l="0" t="0" r="0" b="0"/>
                <wp:wrapThrough wrapText="bothSides">
                  <wp:wrapPolygon edited="0">
                    <wp:start x="0" y="0"/>
                    <wp:lineTo x="0" y="21600"/>
                    <wp:lineTo x="21600" y="21600"/>
                    <wp:lineTo x="21600" y="0"/>
                  </wp:wrapPolygon>
                </wp:wrapThrough>
                <wp:docPr id="127" name="Cuadro de texto 127"/>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14:paraId="1F66A576" w14:textId="77777777" w:rsidR="008E4ED1" w:rsidRPr="00694516" w:rsidRDefault="008E4ED1" w:rsidP="00483BB6">
                            <w:pPr>
                              <w:pStyle w:val="Descripcin"/>
                              <w:jc w:val="center"/>
                              <w:rPr>
                                <w:rFonts w:cs="Times New Roman"/>
                                <w:b/>
                                <w:bCs/>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ACA67C" id="_x0000_t202" coordsize="21600,21600" o:spt="202" path="m,l,21600r21600,l21600,xe">
                <v:stroke joinstyle="miter"/>
                <v:path gradientshapeok="t" o:connecttype="rect"/>
              </v:shapetype>
              <v:shape id="Cuadro de texto 127" o:spid="_x0000_s1026" type="#_x0000_t202" style="position:absolute;left:0;text-align:left;margin-left:6pt;margin-top:687.85pt;width:491.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" stroked="f">
                <v:textbox style="mso-fit-shape-to-text:t" inset="0,0,0,0">
                  <w:txbxContent>
                    <w:p w14:paraId="1F66A576" w14:textId="77777777" w:rsidR="008E4ED1" w:rsidRPr="00694516" w:rsidRDefault="008E4ED1" w:rsidP="00483BB6">
                      <w:pPr>
                        <w:pStyle w:val="Descripcin"/>
                        <w:jc w:val="center"/>
                        <w:rPr>
                          <w:rFonts w:cs="Times New Roman"/>
                          <w:b/>
                          <w:bCs/>
                          <w:noProof/>
                          <w:sz w:val="28"/>
                          <w:szCs w:val="24"/>
                        </w:rPr>
                      </w:pPr>
                    </w:p>
                  </w:txbxContent>
                </v:textbox>
                <w10:wrap type="through"/>
              </v:shape>
            </w:pict>
          </mc:Fallback>
        </mc:AlternateContent>
      </w:r>
      <w:r>
        <w:rPr>
          <w:noProof/>
          <w:lang w:eastAsia="es-CO"/>
        </w:rPr>
        <mc:AlternateContent>
          <mc:Choice Requires="wps">
            <w:drawing>
              <wp:anchor distT="0" distB="0" distL="114300" distR="114300" simplePos="0" relativeHeight="251726848" behindDoc="0" locked="0" layoutInCell="1" allowOverlap="1" wp14:anchorId="6FCB6782" wp14:editId="694EE7B3">
                <wp:simplePos x="0" y="0"/>
                <wp:positionH relativeFrom="margin">
                  <wp:align>left</wp:align>
                </wp:positionH>
                <wp:positionV relativeFrom="paragraph">
                  <wp:posOffset>8735695</wp:posOffset>
                </wp:positionV>
                <wp:extent cx="6158865" cy="635"/>
                <wp:effectExtent l="0" t="0" r="0" b="6350"/>
                <wp:wrapThrough wrapText="bothSides">
                  <wp:wrapPolygon edited="0">
                    <wp:start x="0" y="0"/>
                    <wp:lineTo x="0" y="19722"/>
                    <wp:lineTo x="21513" y="19722"/>
                    <wp:lineTo x="21513" y="0"/>
                    <wp:lineTo x="0" y="0"/>
                  </wp:wrapPolygon>
                </wp:wrapThrough>
                <wp:docPr id="75" name="Cuadro de texto 75"/>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06CF7254" w14:textId="77777777" w:rsidR="008E4ED1" w:rsidRPr="00217B5E"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6782" id="Cuadro de texto 75" o:spid="_x0000_s1027" type="#_x0000_t202" style="position:absolute;left:0;text-align:left;margin-left:0;margin-top:687.85pt;width:484.95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" stroked="f">
                <v:textbox style="mso-fit-shape-to-text:t" inset="0,0,0,0">
                  <w:txbxContent>
                    <w:p w14:paraId="06CF7254" w14:textId="77777777" w:rsidR="008E4ED1" w:rsidRPr="00217B5E" w:rsidRDefault="008E4ED1" w:rsidP="00483BB6">
                      <w:pPr>
                        <w:pStyle w:val="Descripcin"/>
                        <w:jc w:val="center"/>
                        <w:rPr>
                          <w:rFonts w:cs="Times New Roman"/>
                          <w:noProof/>
                        </w:rPr>
                      </w:pPr>
                    </w:p>
                  </w:txbxContent>
                </v:textbox>
                <w10:wrap type="through" anchorx="margin"/>
              </v:shape>
            </w:pict>
          </mc:Fallback>
        </mc:AlternateContent>
      </w:r>
      <w:r>
        <w:rPr>
          <w:noProof/>
          <w:lang w:eastAsia="es-CO"/>
        </w:rPr>
        <mc:AlternateContent>
          <mc:Choice Requires="wps">
            <w:drawing>
              <wp:anchor distT="0" distB="0" distL="114300" distR="114300" simplePos="0" relativeHeight="251737088" behindDoc="0" locked="0" layoutInCell="1" allowOverlap="1" wp14:anchorId="131BB970" wp14:editId="29A5B762">
                <wp:simplePos x="0" y="0"/>
                <wp:positionH relativeFrom="column">
                  <wp:posOffset>0</wp:posOffset>
                </wp:positionH>
                <wp:positionV relativeFrom="paragraph">
                  <wp:posOffset>5053330</wp:posOffset>
                </wp:positionV>
                <wp:extent cx="6214745" cy="635"/>
                <wp:effectExtent l="0" t="0" r="0" b="0"/>
                <wp:wrapThrough wrapText="bothSides">
                  <wp:wrapPolygon edited="0">
                    <wp:start x="0" y="0"/>
                    <wp:lineTo x="0" y="21600"/>
                    <wp:lineTo x="21600" y="21600"/>
                    <wp:lineTo x="21600" y="0"/>
                  </wp:wrapPolygon>
                </wp:wrapThrough>
                <wp:docPr id="128" name="Cuadro de texto 128"/>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4185317B" w14:textId="77777777" w:rsidR="008E4ED1" w:rsidRPr="00694516" w:rsidRDefault="008E4ED1" w:rsidP="00483BB6">
                            <w:pPr>
                              <w:pStyle w:val="Descripcin"/>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BB970" id="Cuadro de texto 128" o:spid="_x0000_s1028" type="#_x0000_t202" style="position:absolute;left:0;text-align:left;margin-left:0;margin-top:397.9pt;width:489.3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T3NQIAAG8EAAAOAAAAZHJzL2Uyb0RvYy54bWysVMFu2zAMvQ/YPwi6L06yN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" stroked="f">
                <v:textbox style="mso-fit-shape-to-text:t" inset="0,0,0,0">
                  <w:txbxContent>
                    <w:p w14:paraId="4185317B" w14:textId="77777777" w:rsidR="008E4ED1" w:rsidRPr="00694516" w:rsidRDefault="008E4ED1" w:rsidP="00483BB6">
                      <w:pPr>
                        <w:pStyle w:val="Descripcin"/>
                        <w:rPr>
                          <w:rFonts w:cs="Times New Roman"/>
                          <w:noProof/>
                        </w:rPr>
                      </w:pPr>
                    </w:p>
                  </w:txbxContent>
                </v:textbox>
                <w10:wrap type="through"/>
              </v:shape>
            </w:pict>
          </mc:Fallback>
        </mc:AlternateContent>
      </w:r>
      <w:r>
        <w:rPr>
          <w:noProof/>
          <w:lang w:eastAsia="es-CO"/>
        </w:rPr>
        <mc:AlternateContent>
          <mc:Choice Requires="wps">
            <w:drawing>
              <wp:anchor distT="0" distB="0" distL="114300" distR="114300" simplePos="0" relativeHeight="251740160" behindDoc="0" locked="0" layoutInCell="1" allowOverlap="1" wp14:anchorId="5578FF32" wp14:editId="1DE2FDC7">
                <wp:simplePos x="0" y="0"/>
                <wp:positionH relativeFrom="column">
                  <wp:posOffset>0</wp:posOffset>
                </wp:positionH>
                <wp:positionV relativeFrom="paragraph">
                  <wp:posOffset>5053330</wp:posOffset>
                </wp:positionV>
                <wp:extent cx="6214745" cy="635"/>
                <wp:effectExtent l="0" t="0" r="0" b="0"/>
                <wp:wrapThrough wrapText="bothSides">
                  <wp:wrapPolygon edited="0">
                    <wp:start x="0" y="0"/>
                    <wp:lineTo x="0" y="21600"/>
                    <wp:lineTo x="21600" y="21600"/>
                    <wp:lineTo x="21600" y="0"/>
                  </wp:wrapPolygon>
                </wp:wrapThrough>
                <wp:docPr id="134" name="Cuadro de texto 134"/>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7061822D" w14:textId="77777777" w:rsidR="008E4ED1" w:rsidRPr="006C38CF"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8FF32" id="Cuadro de texto 134" o:spid="_x0000_s1029" type="#_x0000_t202" style="position:absolute;left:0;text-align:left;margin-left:0;margin-top:397.9pt;width:489.3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" stroked="f">
                <v:textbox style="mso-fit-shape-to-text:t" inset="0,0,0,0">
                  <w:txbxContent>
                    <w:p w14:paraId="7061822D" w14:textId="77777777" w:rsidR="008E4ED1" w:rsidRPr="006C38CF" w:rsidRDefault="008E4ED1" w:rsidP="00483BB6">
                      <w:pPr>
                        <w:pStyle w:val="Descripcin"/>
                        <w:jc w:val="center"/>
                        <w:rPr>
                          <w:rFonts w:cs="Times New Roman"/>
                          <w:noProof/>
                        </w:rPr>
                      </w:pPr>
                    </w:p>
                  </w:txbxContent>
                </v:textbox>
                <w10:wrap type="through"/>
              </v:shape>
            </w:pict>
          </mc:Fallback>
        </mc:AlternateContent>
      </w:r>
      <w:r>
        <w:rPr>
          <w:noProof/>
          <w:lang w:eastAsia="es-CO"/>
        </w:rPr>
        <mc:AlternateContent>
          <mc:Choice Requires="wps">
            <w:drawing>
              <wp:anchor distT="0" distB="0" distL="114300" distR="114300" simplePos="0" relativeHeight="251661312" behindDoc="0" locked="0" layoutInCell="1" allowOverlap="1" wp14:anchorId="282E8240" wp14:editId="1B47AB9E">
                <wp:simplePos x="0" y="0"/>
                <wp:positionH relativeFrom="margin">
                  <wp:align>left</wp:align>
                </wp:positionH>
                <wp:positionV relativeFrom="paragraph">
                  <wp:posOffset>4986655</wp:posOffset>
                </wp:positionV>
                <wp:extent cx="6214745" cy="635"/>
                <wp:effectExtent l="0" t="0" r="0" b="0"/>
                <wp:wrapThrough wrapText="bothSides">
                  <wp:wrapPolygon edited="0">
                    <wp:start x="0" y="0"/>
                    <wp:lineTo x="0" y="20057"/>
                    <wp:lineTo x="21518" y="20057"/>
                    <wp:lineTo x="21518" y="0"/>
                    <wp:lineTo x="0" y="0"/>
                  </wp:wrapPolygon>
                </wp:wrapThrough>
                <wp:docPr id="30" name="Cuadro de texto 30"/>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1544DF68" w14:textId="77777777" w:rsidR="008E4ED1" w:rsidRPr="00B039B4"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8240" id="Cuadro de texto 30" o:spid="_x0000_s1030" type="#_x0000_t202" style="position:absolute;left:0;text-align:left;margin-left:0;margin-top:392.65pt;width:489.3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QNNAIAAG0EAAAOAAAAZHJzL2Uyb0RvYy54bWysVMFu2zAMvQ/YPwi6L07SNBuM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" stroked="f">
                <v:textbox style="mso-fit-shape-to-text:t" inset="0,0,0,0">
                  <w:txbxContent>
                    <w:p w14:paraId="1544DF68" w14:textId="77777777" w:rsidR="008E4ED1" w:rsidRPr="00B039B4" w:rsidRDefault="008E4ED1" w:rsidP="00483BB6">
                      <w:pPr>
                        <w:pStyle w:val="Descripcin"/>
                        <w:jc w:val="center"/>
                        <w:rPr>
                          <w:rFonts w:cs="Times New Roman"/>
                          <w:noProof/>
                        </w:rPr>
                      </w:pPr>
                    </w:p>
                  </w:txbxContent>
                </v:textbox>
                <w10:wrap type="through" anchorx="margin"/>
              </v:shape>
            </w:pict>
          </mc:Fallback>
        </mc:AlternateContent>
      </w:r>
      <w:r>
        <w:rPr>
          <w:noProof/>
          <w:lang w:eastAsia="es-CO"/>
        </w:rPr>
        <mc:AlternateContent>
          <mc:Choice Requires="wps">
            <w:drawing>
              <wp:anchor distT="0" distB="0" distL="114300" distR="114300" simplePos="0" relativeHeight="251660288" behindDoc="0" locked="0" layoutInCell="1" allowOverlap="1" wp14:anchorId="278F8220" wp14:editId="477FC22B">
                <wp:simplePos x="0" y="0"/>
                <wp:positionH relativeFrom="column">
                  <wp:posOffset>0</wp:posOffset>
                </wp:positionH>
                <wp:positionV relativeFrom="paragraph">
                  <wp:posOffset>8446770</wp:posOffset>
                </wp:positionV>
                <wp:extent cx="6191250" cy="635"/>
                <wp:effectExtent l="0" t="0" r="0" b="0"/>
                <wp:wrapThrough wrapText="bothSides">
                  <wp:wrapPolygon edited="0">
                    <wp:start x="0" y="0"/>
                    <wp:lineTo x="0" y="21600"/>
                    <wp:lineTo x="21600" y="21600"/>
                    <wp:lineTo x="21600" y="0"/>
                  </wp:wrapPolygon>
                </wp:wrapThrough>
                <wp:docPr id="29" name="Cuadro de texto 29"/>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14BB2836" w14:textId="77777777" w:rsidR="008E4ED1" w:rsidRPr="00470FC3" w:rsidRDefault="008E4ED1" w:rsidP="00483BB6">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F8220" id="Cuadro de texto 29" o:spid="_x0000_s1031" type="#_x0000_t202" style="position:absolute;left:0;text-align:left;margin-left:0;margin-top:665.1pt;width:48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" stroked="f">
                <v:textbox style="mso-fit-shape-to-text:t" inset="0,0,0,0">
                  <w:txbxContent>
                    <w:p w14:paraId="14BB2836" w14:textId="77777777" w:rsidR="008E4ED1" w:rsidRPr="00470FC3" w:rsidRDefault="008E4ED1" w:rsidP="00483BB6">
                      <w:pPr>
                        <w:pStyle w:val="Descripcin"/>
                        <w:jc w:val="center"/>
                        <w:rPr>
                          <w:noProof/>
                        </w:rPr>
                      </w:pPr>
                    </w:p>
                  </w:txbxContent>
                </v:textbox>
                <w10:wrap type="through"/>
              </v:shape>
            </w:pict>
          </mc:Fallback>
        </mc:AlternateContent>
      </w:r>
      <w:r w:rsidRPr="005E38B3">
        <w:rPr>
          <w:rFonts w:ascii="Times New Roman" w:hAnsi="Times New Roman" w:cs="Times New Roman"/>
          <w:b/>
          <w:bCs/>
          <w:sz w:val="24"/>
          <w:szCs w:val="24"/>
        </w:rPr>
        <w:t xml:space="preserve">Diagrama de Análisis: </w:t>
      </w:r>
      <w:r w:rsidRPr="005E38B3">
        <w:rPr>
          <w:rFonts w:ascii="Times New Roman" w:hAnsi="Times New Roman" w:cs="Times New Roman"/>
          <w:sz w:val="24"/>
          <w:szCs w:val="24"/>
        </w:rPr>
        <w:t xml:space="preserve">Teniendo en cuenta los usuarios y las respectivas acciones determinadas en los casos de uso, el diagrama de análisis permite determinar de manera específica las líneas de vida de cada uno de los procesos y la relación de cada uno de los usuarios con cada proceso mencionado, al igual que funciones que se ejecutan entre cada usuario y su respectiva acción como se puede observar </w:t>
      </w:r>
      <w:r>
        <w:rPr>
          <w:rFonts w:ascii="Times New Roman" w:hAnsi="Times New Roman" w:cs="Times New Roman"/>
          <w:sz w:val="24"/>
          <w:szCs w:val="24"/>
        </w:rPr>
        <w:t>desde</w:t>
      </w:r>
      <w:r w:rsidRPr="005E38B3">
        <w:rPr>
          <w:rFonts w:ascii="Times New Roman" w:hAnsi="Times New Roman" w:cs="Times New Roman"/>
          <w:sz w:val="24"/>
          <w:szCs w:val="24"/>
        </w:rPr>
        <w:t xml:space="preserve"> la Figura</w:t>
      </w:r>
      <w:r>
        <w:rPr>
          <w:rFonts w:ascii="Times New Roman" w:hAnsi="Times New Roman" w:cs="Times New Roman"/>
          <w:sz w:val="24"/>
          <w:szCs w:val="24"/>
        </w:rPr>
        <w:t xml:space="preserve"> 12 hasta la Figura 16</w:t>
      </w:r>
      <w:r w:rsidRPr="005E38B3">
        <w:rPr>
          <w:rFonts w:ascii="Times New Roman" w:hAnsi="Times New Roman" w:cs="Times New Roman"/>
          <w:sz w:val="24"/>
          <w:szCs w:val="24"/>
        </w:rPr>
        <w:t>.</w:t>
      </w:r>
      <w:r>
        <w:t xml:space="preserve">     </w:t>
      </w:r>
    </w:p>
    <w:p w14:paraId="3670ACA7" w14:textId="1DCD481B" w:rsidR="00CF4879" w:rsidRDefault="00CF4879" w:rsidP="00A85087">
      <w:pPr>
        <w:keepNext/>
        <w:spacing w:before="240" w:line="360" w:lineRule="auto"/>
        <w:jc w:val="both"/>
        <w:rPr>
          <w:noProof/>
        </w:rPr>
      </w:pPr>
      <w:r>
        <w:rPr>
          <w:noProof/>
          <w:lang w:eastAsia="es-CO"/>
        </w:rPr>
        <w:lastRenderedPageBreak/>
        <mc:AlternateContent>
          <mc:Choice Requires="wps">
            <w:drawing>
              <wp:anchor distT="0" distB="0" distL="114300" distR="114300" simplePos="0" relativeHeight="251762688" behindDoc="0" locked="0" layoutInCell="1" allowOverlap="1" wp14:anchorId="2B6C6F00" wp14:editId="6753E602">
                <wp:simplePos x="0" y="0"/>
                <wp:positionH relativeFrom="margin">
                  <wp:align>left</wp:align>
                </wp:positionH>
                <wp:positionV relativeFrom="paragraph">
                  <wp:posOffset>3494653</wp:posOffset>
                </wp:positionV>
                <wp:extent cx="6242685" cy="635"/>
                <wp:effectExtent l="0" t="0" r="5715" b="6350"/>
                <wp:wrapThrough wrapText="bothSides">
                  <wp:wrapPolygon edited="0">
                    <wp:start x="0" y="0"/>
                    <wp:lineTo x="0" y="19722"/>
                    <wp:lineTo x="21554" y="19722"/>
                    <wp:lineTo x="21554" y="0"/>
                    <wp:lineTo x="0" y="0"/>
                  </wp:wrapPolygon>
                </wp:wrapThrough>
                <wp:docPr id="23" name="Cuadro de texto 23"/>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369C635F" w14:textId="56A6814C" w:rsidR="008E4ED1" w:rsidRPr="00EB1480" w:rsidRDefault="008E4ED1" w:rsidP="00CF4879">
                            <w:pPr>
                              <w:pStyle w:val="Descripcin"/>
                              <w:jc w:val="center"/>
                              <w:rPr>
                                <w:rFonts w:cs="Times New Roman"/>
                                <w:noProof/>
                              </w:rPr>
                            </w:pPr>
                            <w:bookmarkStart w:id="159" w:name="_Toc70193585"/>
                            <w:r>
                              <w:t xml:space="preserve">Figura </w:t>
                            </w:r>
                            <w:r w:rsidR="000C233E">
                              <w:fldChar w:fldCharType="begin"/>
                            </w:r>
                            <w:r w:rsidR="000C233E">
                              <w:instrText xml:space="preserve"> SEQ Figura \* ARABIC </w:instrText>
                            </w:r>
                            <w:r w:rsidR="000C233E">
                              <w:fldChar w:fldCharType="separate"/>
                            </w:r>
                            <w:r>
                              <w:rPr>
                                <w:noProof/>
                              </w:rPr>
                              <w:t>12</w:t>
                            </w:r>
                            <w:r w:rsidR="000C233E">
                              <w:rPr>
                                <w:noProof/>
                              </w:rPr>
                              <w:fldChar w:fldCharType="end"/>
                            </w:r>
                            <w:r w:rsidRPr="00F657FD">
                              <w:t>.Diagrama De Análisis 1: Agendar Reuniones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C6F00" id="Cuadro de texto 23" o:spid="_x0000_s1032" type="#_x0000_t202" style="position:absolute;left:0;text-align:left;margin-left:0;margin-top:275.15pt;width:491.55pt;height:.05pt;z-index:251762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" stroked="f">
                <v:textbox style="mso-fit-shape-to-text:t" inset="0,0,0,0">
                  <w:txbxContent>
                    <w:p w14:paraId="369C635F" w14:textId="56A6814C" w:rsidR="008E4ED1" w:rsidRPr="00EB1480" w:rsidRDefault="008E4ED1" w:rsidP="00CF4879">
                      <w:pPr>
                        <w:pStyle w:val="Descripcin"/>
                        <w:jc w:val="center"/>
                        <w:rPr>
                          <w:rFonts w:cs="Times New Roman"/>
                          <w:noProof/>
                        </w:rPr>
                      </w:pPr>
                      <w:bookmarkStart w:id="160" w:name="_Toc70193585"/>
                      <w:r>
                        <w:t xml:space="preserve">Figura </w:t>
                      </w:r>
                      <w:r w:rsidR="000C233E">
                        <w:fldChar w:fldCharType="begin"/>
                      </w:r>
                      <w:r w:rsidR="000C233E">
                        <w:instrText xml:space="preserve"> SEQ Figura \* ARABIC </w:instrText>
                      </w:r>
                      <w:r w:rsidR="000C233E">
                        <w:fldChar w:fldCharType="separate"/>
                      </w:r>
                      <w:r>
                        <w:rPr>
                          <w:noProof/>
                        </w:rPr>
                        <w:t>12</w:t>
                      </w:r>
                      <w:r w:rsidR="000C233E">
                        <w:rPr>
                          <w:noProof/>
                        </w:rPr>
                        <w:fldChar w:fldCharType="end"/>
                      </w:r>
                      <w:r w:rsidRPr="00F657FD">
                        <w:t>.Diagrama De Análisis 1: Agendar Reuniones</w:t>
                      </w:r>
                      <w:bookmarkEnd w:id="160"/>
                    </w:p>
                  </w:txbxContent>
                </v:textbox>
                <w10:wrap type="through" anchorx="margin"/>
              </v:shape>
            </w:pict>
          </mc:Fallback>
        </mc:AlternateContent>
      </w:r>
      <w:r>
        <w:rPr>
          <w:noProof/>
          <w:lang w:eastAsia="es-CO"/>
        </w:rPr>
        <w:drawing>
          <wp:inline distT="0" distB="0" distL="0" distR="0" wp14:anchorId="09C40F65" wp14:editId="28B98BE3">
            <wp:extent cx="6359611" cy="3460880"/>
            <wp:effectExtent l="0" t="0" r="3175"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01.emf"/>
                    <pic:cNvPicPr/>
                  </pic:nvPicPr>
                  <pic:blipFill>
                    <a:blip r:embed="rId36">
                      <a:extLst>
                        <a:ext uri="{28A0092B-C50C-407E-A947-70E740481C1C}">
                          <a14:useLocalDpi xmlns:a14="http://schemas.microsoft.com/office/drawing/2010/main" val="0"/>
                        </a:ext>
                      </a:extLst>
                    </a:blip>
                    <a:stretch>
                      <a:fillRect/>
                    </a:stretch>
                  </pic:blipFill>
                  <pic:spPr>
                    <a:xfrm>
                      <a:off x="0" y="0"/>
                      <a:ext cx="6393041" cy="3479073"/>
                    </a:xfrm>
                    <a:prstGeom prst="rect">
                      <a:avLst/>
                    </a:prstGeom>
                  </pic:spPr>
                </pic:pic>
              </a:graphicData>
            </a:graphic>
          </wp:inline>
        </w:drawing>
      </w:r>
      <w:r w:rsidR="00B52660">
        <w:rPr>
          <w:noProof/>
        </w:rPr>
        <w:t xml:space="preserve"> </w:t>
      </w:r>
    </w:p>
    <w:p w14:paraId="3ED6B0C6" w14:textId="4D48838E" w:rsidR="00CF4879" w:rsidRDefault="00CF4879" w:rsidP="00A85087">
      <w:pPr>
        <w:keepNext/>
        <w:spacing w:before="240" w:line="360" w:lineRule="auto"/>
        <w:jc w:val="both"/>
        <w:rPr>
          <w:noProof/>
        </w:rPr>
      </w:pPr>
    </w:p>
    <w:p w14:paraId="012EE773" w14:textId="60AE8FC8" w:rsidR="00A85087" w:rsidRDefault="00CF4879" w:rsidP="00A85087">
      <w:pPr>
        <w:keepNext/>
        <w:spacing w:before="240" w:line="360" w:lineRule="auto"/>
        <w:jc w:val="both"/>
      </w:pPr>
      <w:r>
        <w:rPr>
          <w:noProof/>
          <w:lang w:eastAsia="es-CO"/>
        </w:rPr>
        <w:drawing>
          <wp:inline distT="0" distB="0" distL="0" distR="0" wp14:anchorId="23CECBF1" wp14:editId="785BC3CC">
            <wp:extent cx="6251713" cy="3480856"/>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02.emf"/>
                    <pic:cNvPicPr/>
                  </pic:nvPicPr>
                  <pic:blipFill>
                    <a:blip r:embed="rId37">
                      <a:extLst>
                        <a:ext uri="{28A0092B-C50C-407E-A947-70E740481C1C}">
                          <a14:useLocalDpi xmlns:a14="http://schemas.microsoft.com/office/drawing/2010/main" val="0"/>
                        </a:ext>
                      </a:extLst>
                    </a:blip>
                    <a:stretch>
                      <a:fillRect/>
                    </a:stretch>
                  </pic:blipFill>
                  <pic:spPr>
                    <a:xfrm>
                      <a:off x="0" y="0"/>
                      <a:ext cx="6263663" cy="3487510"/>
                    </a:xfrm>
                    <a:prstGeom prst="rect">
                      <a:avLst/>
                    </a:prstGeom>
                  </pic:spPr>
                </pic:pic>
              </a:graphicData>
            </a:graphic>
          </wp:inline>
        </w:drawing>
      </w:r>
    </w:p>
    <w:p w14:paraId="7F71CFC2" w14:textId="156D8D5C" w:rsidR="00B52660" w:rsidRDefault="00A85087" w:rsidP="00A85087">
      <w:pPr>
        <w:pStyle w:val="Descripcin"/>
        <w:jc w:val="center"/>
      </w:pPr>
      <w:bookmarkStart w:id="161" w:name="_Toc70193586"/>
      <w:r>
        <w:t xml:space="preserve">Figura </w:t>
      </w:r>
      <w:r w:rsidR="000C233E">
        <w:fldChar w:fldCharType="begin"/>
      </w:r>
      <w:r w:rsidR="000C233E">
        <w:instrText xml:space="preserve"> SEQ Figura \* ARABIC </w:instrText>
      </w:r>
      <w:r w:rsidR="000C233E">
        <w:fldChar w:fldCharType="separate"/>
      </w:r>
      <w:r w:rsidR="00EF4B58">
        <w:rPr>
          <w:noProof/>
        </w:rPr>
        <w:t>13</w:t>
      </w:r>
      <w:r w:rsidR="000C233E">
        <w:rPr>
          <w:noProof/>
        </w:rPr>
        <w:fldChar w:fldCharType="end"/>
      </w:r>
      <w:r>
        <w:t>.Diagrama De Análisis 2: Añadir Propuestas</w:t>
      </w:r>
      <w:bookmarkEnd w:id="161"/>
    </w:p>
    <w:p w14:paraId="4C3C5364" w14:textId="77777777" w:rsidR="006651E3" w:rsidRDefault="006651E3" w:rsidP="006651E3">
      <w:pPr>
        <w:pStyle w:val="Descripcin"/>
        <w:rPr>
          <w:i w:val="0"/>
          <w:noProof/>
          <w:lang w:eastAsia="es-CO"/>
        </w:rPr>
      </w:pPr>
      <w:r w:rsidRPr="006651E3">
        <w:rPr>
          <w:rFonts w:cs="Times New Roman"/>
        </w:rPr>
        <w:t xml:space="preserve"> </w:t>
      </w:r>
      <w:r>
        <w:rPr>
          <w:noProof/>
          <w:lang w:eastAsia="es-CO"/>
        </w:rPr>
        <w:t xml:space="preserve"> </w:t>
      </w:r>
    </w:p>
    <w:p w14:paraId="415809C1" w14:textId="77777777" w:rsidR="006651E3" w:rsidRDefault="006651E3" w:rsidP="006651E3">
      <w:pPr>
        <w:pStyle w:val="Descripcin"/>
        <w:rPr>
          <w:i w:val="0"/>
          <w:noProof/>
          <w:lang w:eastAsia="es-CO"/>
        </w:rPr>
      </w:pPr>
    </w:p>
    <w:p w14:paraId="697B1690" w14:textId="77777777" w:rsidR="008719BE" w:rsidRDefault="00483BB6" w:rsidP="006651E3">
      <w:pPr>
        <w:pStyle w:val="Descripcin"/>
        <w:rPr>
          <w:u w:val="single"/>
        </w:rPr>
      </w:pPr>
      <w:r>
        <w:rPr>
          <w:noProof/>
          <w:lang w:eastAsia="es-CO"/>
        </w:rPr>
        <w:lastRenderedPageBreak/>
        <mc:AlternateContent>
          <mc:Choice Requires="wps">
            <w:drawing>
              <wp:anchor distT="0" distB="0" distL="114300" distR="114300" simplePos="0" relativeHeight="251677696" behindDoc="0" locked="0" layoutInCell="1" allowOverlap="1" wp14:anchorId="3B076795" wp14:editId="261D8A49">
                <wp:simplePos x="0" y="0"/>
                <wp:positionH relativeFrom="column">
                  <wp:posOffset>0</wp:posOffset>
                </wp:positionH>
                <wp:positionV relativeFrom="paragraph">
                  <wp:posOffset>3539490</wp:posOffset>
                </wp:positionV>
                <wp:extent cx="6276975" cy="635"/>
                <wp:effectExtent l="0" t="0" r="0" b="0"/>
                <wp:wrapThrough wrapText="bothSides">
                  <wp:wrapPolygon edited="0">
                    <wp:start x="0" y="0"/>
                    <wp:lineTo x="0" y="21600"/>
                    <wp:lineTo x="21600" y="21600"/>
                    <wp:lineTo x="21600" y="0"/>
                  </wp:wrapPolygon>
                </wp:wrapThrough>
                <wp:docPr id="76" name="Cuadro de texto 76"/>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5249FA25" w14:textId="77777777" w:rsidR="008E4ED1" w:rsidRPr="00E0291C" w:rsidRDefault="008E4ED1" w:rsidP="00483BB6">
                            <w:pPr>
                              <w:pStyle w:val="Descripcin"/>
                              <w:jc w:val="center"/>
                              <w:rPr>
                                <w:rFonts w:cs="Times New Roman"/>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76795" id="Cuadro de texto 76" o:spid="_x0000_s1033" type="#_x0000_t202" style="position:absolute;margin-left:0;margin-top:278.7pt;width:494.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3SnNAIAAG0EAAAOAAAAZHJzL2Uyb0RvYy54bWysVMFu2zAMvQ/YPwi6L04yNFmN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" stroked="f">
                <v:textbox style="mso-fit-shape-to-text:t" inset="0,0,0,0">
                  <w:txbxContent>
                    <w:p w14:paraId="5249FA25" w14:textId="77777777" w:rsidR="008E4ED1" w:rsidRPr="00E0291C" w:rsidRDefault="008E4ED1" w:rsidP="00483BB6">
                      <w:pPr>
                        <w:pStyle w:val="Descripcin"/>
                        <w:jc w:val="center"/>
                        <w:rPr>
                          <w:rFonts w:cs="Times New Roman"/>
                          <w:noProof/>
                          <w:szCs w:val="20"/>
                        </w:rPr>
                      </w:pPr>
                    </w:p>
                  </w:txbxContent>
                </v:textbox>
                <w10:wrap type="through"/>
              </v:shape>
            </w:pict>
          </mc:Fallback>
        </mc:AlternateContent>
      </w:r>
      <w:r>
        <w:rPr>
          <w:noProof/>
          <w:lang w:eastAsia="es-CO"/>
        </w:rPr>
        <mc:AlternateContent>
          <mc:Choice Requires="wps">
            <w:drawing>
              <wp:anchor distT="0" distB="0" distL="114300" distR="114300" simplePos="0" relativeHeight="251679744" behindDoc="0" locked="0" layoutInCell="1" allowOverlap="1" wp14:anchorId="564ECD1D" wp14:editId="281FAD06">
                <wp:simplePos x="0" y="0"/>
                <wp:positionH relativeFrom="column">
                  <wp:posOffset>0</wp:posOffset>
                </wp:positionH>
                <wp:positionV relativeFrom="paragraph">
                  <wp:posOffset>3539490</wp:posOffset>
                </wp:positionV>
                <wp:extent cx="6276975" cy="635"/>
                <wp:effectExtent l="0" t="0" r="0" b="0"/>
                <wp:wrapThrough wrapText="bothSides">
                  <wp:wrapPolygon edited="0">
                    <wp:start x="0" y="0"/>
                    <wp:lineTo x="0" y="21600"/>
                    <wp:lineTo x="21600" y="21600"/>
                    <wp:lineTo x="21600" y="0"/>
                  </wp:wrapPolygon>
                </wp:wrapThrough>
                <wp:docPr id="79" name="Cuadro de texto 79"/>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6F1A6C68" w14:textId="77777777" w:rsidR="008E4ED1" w:rsidRPr="00F30BE7"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ECD1D" id="Cuadro de texto 79" o:spid="_x0000_s1034" type="#_x0000_t202" style="position:absolute;margin-left:0;margin-top:278.7pt;width:494.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" stroked="f">
                <v:textbox style="mso-fit-shape-to-text:t" inset="0,0,0,0">
                  <w:txbxContent>
                    <w:p w14:paraId="6F1A6C68" w14:textId="77777777" w:rsidR="008E4ED1" w:rsidRPr="00F30BE7" w:rsidRDefault="008E4ED1" w:rsidP="00483BB6">
                      <w:pPr>
                        <w:pStyle w:val="Descripcin"/>
                        <w:jc w:val="center"/>
                        <w:rPr>
                          <w:rFonts w:cs="Times New Roman"/>
                          <w:noProof/>
                        </w:rPr>
                      </w:pPr>
                    </w:p>
                  </w:txbxContent>
                </v:textbox>
                <w10:wrap type="through"/>
              </v:shape>
            </w:pict>
          </mc:Fallback>
        </mc:AlternateContent>
      </w:r>
      <w:r>
        <w:rPr>
          <w:noProof/>
          <w:lang w:eastAsia="es-CO"/>
        </w:rPr>
        <mc:AlternateContent>
          <mc:Choice Requires="wps">
            <w:drawing>
              <wp:anchor distT="0" distB="0" distL="114300" distR="114300" simplePos="0" relativeHeight="251680768" behindDoc="0" locked="0" layoutInCell="1" allowOverlap="1" wp14:anchorId="623D90B3" wp14:editId="6EE514D7">
                <wp:simplePos x="0" y="0"/>
                <wp:positionH relativeFrom="column">
                  <wp:posOffset>0</wp:posOffset>
                </wp:positionH>
                <wp:positionV relativeFrom="paragraph">
                  <wp:posOffset>3539490</wp:posOffset>
                </wp:positionV>
                <wp:extent cx="6276975" cy="635"/>
                <wp:effectExtent l="0" t="0" r="0" b="0"/>
                <wp:wrapThrough wrapText="bothSides">
                  <wp:wrapPolygon edited="0">
                    <wp:start x="0" y="0"/>
                    <wp:lineTo x="0" y="21600"/>
                    <wp:lineTo x="21600" y="21600"/>
                    <wp:lineTo x="21600" y="0"/>
                  </wp:wrapPolygon>
                </wp:wrapThrough>
                <wp:docPr id="80" name="Cuadro de texto 80"/>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02C91256" w14:textId="77777777" w:rsidR="008E4ED1" w:rsidRPr="00F30BE7"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D90B3" id="Cuadro de texto 80" o:spid="_x0000_s1035" type="#_x0000_t202" style="position:absolute;margin-left:0;margin-top:278.7pt;width:494.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" stroked="f">
                <v:textbox style="mso-fit-shape-to-text:t" inset="0,0,0,0">
                  <w:txbxContent>
                    <w:p w14:paraId="02C91256" w14:textId="77777777" w:rsidR="008E4ED1" w:rsidRPr="00F30BE7" w:rsidRDefault="008E4ED1" w:rsidP="00483BB6">
                      <w:pPr>
                        <w:pStyle w:val="Descripcin"/>
                        <w:jc w:val="center"/>
                        <w:rPr>
                          <w:rFonts w:cs="Times New Roman"/>
                          <w:noProof/>
                        </w:rPr>
                      </w:pPr>
                    </w:p>
                  </w:txbxContent>
                </v:textbox>
                <w10:wrap type="through"/>
              </v:shape>
            </w:pict>
          </mc:Fallback>
        </mc:AlternateContent>
      </w:r>
      <w:r w:rsidR="006651E3">
        <w:rPr>
          <w:noProof/>
          <w:lang w:eastAsia="es-CO"/>
        </w:rPr>
        <mc:AlternateContent>
          <mc:Choice Requires="wps">
            <w:drawing>
              <wp:anchor distT="0" distB="0" distL="114300" distR="114300" simplePos="0" relativeHeight="251752448" behindDoc="0" locked="0" layoutInCell="1" allowOverlap="1" wp14:anchorId="655D78EF" wp14:editId="4DF55A57">
                <wp:simplePos x="0" y="0"/>
                <wp:positionH relativeFrom="column">
                  <wp:posOffset>0</wp:posOffset>
                </wp:positionH>
                <wp:positionV relativeFrom="paragraph">
                  <wp:posOffset>3539490</wp:posOffset>
                </wp:positionV>
                <wp:extent cx="6276975" cy="635"/>
                <wp:effectExtent l="0" t="0" r="0" b="0"/>
                <wp:wrapThrough wrapText="bothSides">
                  <wp:wrapPolygon edited="0">
                    <wp:start x="0" y="0"/>
                    <wp:lineTo x="0" y="21600"/>
                    <wp:lineTo x="21600" y="21600"/>
                    <wp:lineTo x="21600" y="0"/>
                  </wp:wrapPolygon>
                </wp:wrapThrough>
                <wp:docPr id="95" name="Cuadro de texto 95"/>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4CF2C646" w14:textId="4546CC9D" w:rsidR="008E4ED1" w:rsidRPr="00CA7DC9" w:rsidRDefault="008E4ED1" w:rsidP="006651E3">
                            <w:pPr>
                              <w:pStyle w:val="Descripcin"/>
                              <w:jc w:val="center"/>
                              <w:rPr>
                                <w:noProof/>
                              </w:rPr>
                            </w:pPr>
                            <w:bookmarkStart w:id="162" w:name="_Toc70193587"/>
                            <w:r>
                              <w:t xml:space="preserve">Figura </w:t>
                            </w:r>
                            <w:r w:rsidR="000C233E">
                              <w:fldChar w:fldCharType="begin"/>
                            </w:r>
                            <w:r w:rsidR="000C233E">
                              <w:instrText xml:space="preserve"> SEQ Figura \* ARABIC </w:instrText>
                            </w:r>
                            <w:r w:rsidR="000C233E">
                              <w:fldChar w:fldCharType="separate"/>
                            </w:r>
                            <w:r>
                              <w:rPr>
                                <w:noProof/>
                              </w:rPr>
                              <w:t>14</w:t>
                            </w:r>
                            <w:r w:rsidR="000C233E">
                              <w:rPr>
                                <w:noProof/>
                              </w:rPr>
                              <w:fldChar w:fldCharType="end"/>
                            </w:r>
                            <w:r w:rsidRPr="001D248B">
                              <w:t>.Diagrama De Análisis 3: Añadir Lead o Contacto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D78EF" id="Cuadro de texto 95" o:spid="_x0000_s1036" type="#_x0000_t202" style="position:absolute;margin-left:0;margin-top:278.7pt;width:494.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" stroked="f">
                <v:textbox style="mso-fit-shape-to-text:t" inset="0,0,0,0">
                  <w:txbxContent>
                    <w:p w14:paraId="4CF2C646" w14:textId="4546CC9D" w:rsidR="008E4ED1" w:rsidRPr="00CA7DC9" w:rsidRDefault="008E4ED1" w:rsidP="006651E3">
                      <w:pPr>
                        <w:pStyle w:val="Descripcin"/>
                        <w:jc w:val="center"/>
                        <w:rPr>
                          <w:noProof/>
                        </w:rPr>
                      </w:pPr>
                      <w:bookmarkStart w:id="163" w:name="_Toc70193587"/>
                      <w:r>
                        <w:t xml:space="preserve">Figura </w:t>
                      </w:r>
                      <w:r w:rsidR="000C233E">
                        <w:fldChar w:fldCharType="begin"/>
                      </w:r>
                      <w:r w:rsidR="000C233E">
                        <w:instrText xml:space="preserve"> SEQ Figura \* ARABIC </w:instrText>
                      </w:r>
                      <w:r w:rsidR="000C233E">
                        <w:fldChar w:fldCharType="separate"/>
                      </w:r>
                      <w:r>
                        <w:rPr>
                          <w:noProof/>
                        </w:rPr>
                        <w:t>14</w:t>
                      </w:r>
                      <w:r w:rsidR="000C233E">
                        <w:rPr>
                          <w:noProof/>
                        </w:rPr>
                        <w:fldChar w:fldCharType="end"/>
                      </w:r>
                      <w:r w:rsidRPr="001D248B">
                        <w:t>.Diagrama De Análisis 3: Añadir Lead o Contacto</w:t>
                      </w:r>
                      <w:bookmarkEnd w:id="163"/>
                    </w:p>
                  </w:txbxContent>
                </v:textbox>
                <w10:wrap type="through"/>
              </v:shape>
            </w:pict>
          </mc:Fallback>
        </mc:AlternateContent>
      </w:r>
      <w:r w:rsidRPr="00B039B4">
        <w:rPr>
          <w:rFonts w:cs="Times New Roman"/>
          <w:noProof/>
          <w:lang w:eastAsia="es-CO"/>
        </w:rPr>
        <w:drawing>
          <wp:anchor distT="0" distB="0" distL="114300" distR="114300" simplePos="0" relativeHeight="251672576" behindDoc="0" locked="0" layoutInCell="1" allowOverlap="1" wp14:anchorId="58979C90" wp14:editId="4B5E1BCD">
            <wp:simplePos x="0" y="0"/>
            <wp:positionH relativeFrom="margin">
              <wp:align>left</wp:align>
            </wp:positionH>
            <wp:positionV relativeFrom="paragraph">
              <wp:posOffset>0</wp:posOffset>
            </wp:positionV>
            <wp:extent cx="6276975" cy="3482452"/>
            <wp:effectExtent l="0" t="0" r="0" b="3810"/>
            <wp:wrapThrough wrapText="bothSides">
              <wp:wrapPolygon edited="0">
                <wp:start x="0" y="0"/>
                <wp:lineTo x="0" y="21505"/>
                <wp:lineTo x="21502" y="21505"/>
                <wp:lineTo x="21502"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76975" cy="34824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D9045" w14:textId="10F0A447" w:rsidR="008719BE" w:rsidRDefault="00D973CE" w:rsidP="008719BE">
      <w:pPr>
        <w:keepNext/>
      </w:pPr>
      <w:r>
        <w:rPr>
          <w:noProof/>
          <w:lang w:eastAsia="es-CO"/>
        </w:rPr>
        <w:drawing>
          <wp:inline distT="0" distB="0" distL="0" distR="0" wp14:anchorId="7ADAF54E" wp14:editId="5EFF0BB1">
            <wp:extent cx="6257925" cy="372121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04.emf"/>
                    <pic:cNvPicPr/>
                  </pic:nvPicPr>
                  <pic:blipFill>
                    <a:blip r:embed="rId39">
                      <a:extLst>
                        <a:ext uri="{28A0092B-C50C-407E-A947-70E740481C1C}">
                          <a14:useLocalDpi xmlns:a14="http://schemas.microsoft.com/office/drawing/2010/main" val="0"/>
                        </a:ext>
                      </a:extLst>
                    </a:blip>
                    <a:stretch>
                      <a:fillRect/>
                    </a:stretch>
                  </pic:blipFill>
                  <pic:spPr>
                    <a:xfrm>
                      <a:off x="0" y="0"/>
                      <a:ext cx="6264480" cy="3725114"/>
                    </a:xfrm>
                    <a:prstGeom prst="rect">
                      <a:avLst/>
                    </a:prstGeom>
                  </pic:spPr>
                </pic:pic>
              </a:graphicData>
            </a:graphic>
          </wp:inline>
        </w:drawing>
      </w:r>
    </w:p>
    <w:p w14:paraId="33346781" w14:textId="5859FF19" w:rsidR="00483BB6" w:rsidRPr="008719BE" w:rsidRDefault="008719BE" w:rsidP="008719BE">
      <w:pPr>
        <w:pStyle w:val="Descripcin"/>
        <w:jc w:val="center"/>
      </w:pPr>
      <w:bookmarkStart w:id="164" w:name="_Toc70193588"/>
      <w:r>
        <w:t xml:space="preserve">Figura </w:t>
      </w:r>
      <w:r w:rsidR="000C233E">
        <w:fldChar w:fldCharType="begin"/>
      </w:r>
      <w:r w:rsidR="000C233E">
        <w:instrText xml:space="preserve"> SEQ Figura \* ARABIC </w:instrText>
      </w:r>
      <w:r w:rsidR="000C233E">
        <w:fldChar w:fldCharType="separate"/>
      </w:r>
      <w:r w:rsidR="00EF4B58">
        <w:rPr>
          <w:noProof/>
        </w:rPr>
        <w:t>15</w:t>
      </w:r>
      <w:r w:rsidR="000C233E">
        <w:rPr>
          <w:noProof/>
        </w:rPr>
        <w:fldChar w:fldCharType="end"/>
      </w:r>
      <w:r>
        <w:t>.Diagrama De Análisis 4:Listar Clientes</w:t>
      </w:r>
      <w:bookmarkEnd w:id="164"/>
    </w:p>
    <w:p w14:paraId="7C73A1CB" w14:textId="77777777" w:rsidR="008719BE" w:rsidRDefault="00483BB6" w:rsidP="006E249E">
      <w:bookmarkStart w:id="165" w:name="_Toc45734294"/>
      <w:bookmarkStart w:id="166" w:name="_Toc47460132"/>
      <w:r>
        <w:lastRenderedPageBreak/>
        <w:t xml:space="preserve">       </w:t>
      </w:r>
      <w:bookmarkStart w:id="167" w:name="_Toc56346787"/>
      <w:bookmarkStart w:id="168" w:name="_Toc66493400"/>
      <w:r w:rsidR="008719BE" w:rsidRPr="008719BE">
        <w:rPr>
          <w:noProof/>
          <w:lang w:eastAsia="es-CO"/>
        </w:rPr>
        <w:drawing>
          <wp:inline distT="0" distB="0" distL="0" distR="0" wp14:anchorId="7E261AE5" wp14:editId="7188D9B6">
            <wp:extent cx="6191250" cy="3994128"/>
            <wp:effectExtent l="0" t="0" r="0" b="69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6355" cy="3997422"/>
                    </a:xfrm>
                    <a:prstGeom prst="rect">
                      <a:avLst/>
                    </a:prstGeom>
                    <a:noFill/>
                    <a:ln>
                      <a:noFill/>
                    </a:ln>
                  </pic:spPr>
                </pic:pic>
              </a:graphicData>
            </a:graphic>
          </wp:inline>
        </w:drawing>
      </w:r>
    </w:p>
    <w:p w14:paraId="7B12D218" w14:textId="1E5F45BD" w:rsidR="006651E3" w:rsidRDefault="008719BE" w:rsidP="008719BE">
      <w:pPr>
        <w:pStyle w:val="Descripcin"/>
        <w:jc w:val="center"/>
        <w:rPr>
          <w:rFonts w:cs="Times New Roman"/>
          <w:b/>
          <w:bCs/>
          <w:color w:val="000000" w:themeColor="text1"/>
        </w:rPr>
      </w:pPr>
      <w:bookmarkStart w:id="169" w:name="_Toc70193589"/>
      <w:r>
        <w:t xml:space="preserve">Figura </w:t>
      </w:r>
      <w:r w:rsidR="000C233E">
        <w:fldChar w:fldCharType="begin"/>
      </w:r>
      <w:r w:rsidR="000C233E">
        <w:instrText xml:space="preserve"> SEQ Figura \* ARABIC </w:instrText>
      </w:r>
      <w:r w:rsidR="000C233E">
        <w:fldChar w:fldCharType="separate"/>
      </w:r>
      <w:r w:rsidR="00EF4B58">
        <w:rPr>
          <w:noProof/>
        </w:rPr>
        <w:t>16</w:t>
      </w:r>
      <w:r w:rsidR="000C233E">
        <w:rPr>
          <w:noProof/>
        </w:rPr>
        <w:fldChar w:fldCharType="end"/>
      </w:r>
      <w:r>
        <w:t>.Diagrama De Análisis 5:Modificar Clientes</w:t>
      </w:r>
      <w:bookmarkEnd w:id="169"/>
    </w:p>
    <w:p w14:paraId="1C12CB8C" w14:textId="77777777" w:rsidR="006651E3" w:rsidRDefault="006651E3" w:rsidP="00483BB6">
      <w:pPr>
        <w:pStyle w:val="Ttulo3"/>
        <w:rPr>
          <w:rFonts w:ascii="Times New Roman" w:hAnsi="Times New Roman" w:cs="Times New Roman"/>
          <w:b/>
          <w:bCs/>
          <w:color w:val="000000" w:themeColor="text1"/>
        </w:rPr>
      </w:pPr>
    </w:p>
    <w:p w14:paraId="181771D5" w14:textId="77777777" w:rsidR="00483BB6" w:rsidRPr="006932D8" w:rsidRDefault="006E249E" w:rsidP="006932D8">
      <w:pPr>
        <w:pStyle w:val="Ttulo2"/>
        <w:rPr>
          <w:rFonts w:ascii="Times New Roman" w:hAnsi="Times New Roman" w:cs="Times New Roman"/>
          <w:b/>
          <w:color w:val="000000" w:themeColor="text1"/>
          <w:sz w:val="24"/>
        </w:rPr>
      </w:pPr>
      <w:bookmarkStart w:id="170" w:name="_Toc70188397"/>
      <w:r w:rsidRPr="006932D8">
        <w:rPr>
          <w:rFonts w:ascii="Times New Roman" w:hAnsi="Times New Roman" w:cs="Times New Roman"/>
          <w:b/>
          <w:color w:val="000000" w:themeColor="text1"/>
          <w:sz w:val="24"/>
        </w:rPr>
        <w:t>8.2.</w:t>
      </w:r>
      <w:r w:rsidR="00483BB6" w:rsidRPr="006932D8">
        <w:rPr>
          <w:rFonts w:ascii="Times New Roman" w:hAnsi="Times New Roman" w:cs="Times New Roman"/>
          <w:b/>
          <w:color w:val="000000" w:themeColor="text1"/>
          <w:sz w:val="24"/>
        </w:rPr>
        <w:t xml:space="preserve"> Etapa de Modelado</w:t>
      </w:r>
      <w:bookmarkEnd w:id="165"/>
      <w:bookmarkEnd w:id="166"/>
      <w:bookmarkEnd w:id="167"/>
      <w:bookmarkEnd w:id="168"/>
      <w:bookmarkEnd w:id="170"/>
    </w:p>
    <w:p w14:paraId="5676C627" w14:textId="77777777" w:rsidR="00483BB6" w:rsidRPr="005E38B3" w:rsidRDefault="00483BB6" w:rsidP="00483BB6"/>
    <w:p w14:paraId="259CB4D7" w14:textId="77777777" w:rsidR="00483BB6" w:rsidRDefault="00483BB6" w:rsidP="00483BB6">
      <w:pPr>
        <w:spacing w:line="360" w:lineRule="auto"/>
        <w:ind w:left="420"/>
        <w:jc w:val="both"/>
        <w:rPr>
          <w:rFonts w:ascii="Times New Roman" w:hAnsi="Times New Roman" w:cs="Times New Roman"/>
          <w:sz w:val="24"/>
          <w:szCs w:val="24"/>
        </w:rPr>
      </w:pPr>
      <w:r w:rsidRPr="00347CF2">
        <w:rPr>
          <w:rFonts w:ascii="Times New Roman" w:hAnsi="Times New Roman" w:cs="Times New Roman"/>
          <w:sz w:val="24"/>
          <w:szCs w:val="24"/>
        </w:rPr>
        <w:t xml:space="preserve">Durante esta etapa se realiza el proceso correspondiente a la representación simplificada de la realidad, es decir que durante el desarrollo de esta etapa se crean modelos para entender mejor la entidad real que se va a desarrollar, con estos modelos de busca representar en su totalidad lo que se desea con el </w:t>
      </w:r>
      <w:r w:rsidRPr="00347CF2">
        <w:rPr>
          <w:rFonts w:ascii="Times New Roman" w:hAnsi="Times New Roman" w:cs="Times New Roman"/>
          <w:b/>
          <w:bCs/>
          <w:sz w:val="24"/>
          <w:szCs w:val="24"/>
        </w:rPr>
        <w:t>DESARROLLO DEL MODULO PARA LA ADMINISTRACION, CALIFICACION, GESTION COMERCIAL Y RELACION CON EL CLIENTE DE LOS PRODUCTOS Y SERVICIOS DE LA COMPAÑÍA</w:t>
      </w:r>
      <w:r w:rsidRPr="00347CF2">
        <w:rPr>
          <w:rFonts w:ascii="Times New Roman" w:hAnsi="Times New Roman" w:cs="Times New Roman"/>
          <w:sz w:val="24"/>
          <w:szCs w:val="24"/>
        </w:rPr>
        <w:t xml:space="preserve"> </w:t>
      </w:r>
      <w:r w:rsidRPr="00347CF2">
        <w:rPr>
          <w:rFonts w:ascii="Times New Roman" w:hAnsi="Times New Roman" w:cs="Times New Roman"/>
          <w:b/>
          <w:bCs/>
          <w:sz w:val="24"/>
          <w:szCs w:val="24"/>
        </w:rPr>
        <w:t>MOVIP S.A.S.</w:t>
      </w:r>
      <w:r w:rsidRPr="00347CF2">
        <w:rPr>
          <w:rFonts w:ascii="Times New Roman" w:hAnsi="Times New Roman" w:cs="Times New Roman"/>
          <w:sz w:val="24"/>
          <w:szCs w:val="24"/>
        </w:rPr>
        <w:t xml:space="preserve"> Al desarrollar esta etapa se debe representar la información que el software transforma, la arquitectura y las características que permiten que se logre el funcionamiento del software, teniendo en cuenta las características que posee cada usuario y el comportamiento que tendrá el sistema con la interacción con cada uno de los usuarios que se poseen. Adicionalmente durante esta etapa se debe cumplir con el desarrollo de los siguientes entregables:</w:t>
      </w:r>
    </w:p>
    <w:p w14:paraId="07D25A73" w14:textId="78592B33"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Diagrama de Clases:</w:t>
      </w:r>
      <w:r>
        <w:rPr>
          <w:rFonts w:ascii="Times New Roman" w:hAnsi="Times New Roman" w:cs="Times New Roman"/>
          <w:sz w:val="24"/>
          <w:szCs w:val="24"/>
        </w:rPr>
        <w:t xml:space="preserve"> Se diseñan todas aquellas </w:t>
      </w:r>
      <w:r w:rsidRPr="00327926">
        <w:rPr>
          <w:rFonts w:ascii="Times New Roman" w:hAnsi="Times New Roman" w:cs="Times New Roman"/>
          <w:sz w:val="24"/>
          <w:szCs w:val="24"/>
        </w:rPr>
        <w:t>relaciones entre las entidades</w:t>
      </w:r>
      <w:r>
        <w:rPr>
          <w:rFonts w:ascii="Times New Roman" w:hAnsi="Times New Roman" w:cs="Times New Roman"/>
          <w:sz w:val="24"/>
          <w:szCs w:val="24"/>
        </w:rPr>
        <w:t xml:space="preserve"> que interactúan con el </w:t>
      </w:r>
      <w:r w:rsidR="009B4E56">
        <w:rPr>
          <w:rFonts w:ascii="Times New Roman" w:hAnsi="Times New Roman" w:cs="Times New Roman"/>
          <w:sz w:val="24"/>
          <w:szCs w:val="24"/>
        </w:rPr>
        <w:t>módulo</w:t>
      </w:r>
      <w:r>
        <w:rPr>
          <w:rFonts w:ascii="Times New Roman" w:hAnsi="Times New Roman" w:cs="Times New Roman"/>
          <w:sz w:val="24"/>
          <w:szCs w:val="24"/>
        </w:rPr>
        <w:t xml:space="preserve"> tal como se ve en la figura 17.</w:t>
      </w:r>
    </w:p>
    <w:p w14:paraId="2BE4A60D" w14:textId="77777777" w:rsidR="008719BE" w:rsidRDefault="00EB49B7" w:rsidP="008719BE">
      <w:pPr>
        <w:pStyle w:val="Prrafodelista"/>
        <w:keepNext/>
        <w:spacing w:line="360" w:lineRule="auto"/>
        <w:ind w:left="0"/>
        <w:jc w:val="center"/>
      </w:pPr>
      <w:r w:rsidRPr="00EB49B7">
        <w:rPr>
          <w:noProof/>
          <w:lang w:eastAsia="es-CO"/>
        </w:rPr>
        <w:drawing>
          <wp:inline distT="0" distB="0" distL="0" distR="0" wp14:anchorId="1340F918" wp14:editId="3EA0D966">
            <wp:extent cx="6632812" cy="5922662"/>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36461" cy="5925920"/>
                    </a:xfrm>
                    <a:prstGeom prst="rect">
                      <a:avLst/>
                    </a:prstGeom>
                    <a:noFill/>
                    <a:ln>
                      <a:noFill/>
                    </a:ln>
                  </pic:spPr>
                </pic:pic>
              </a:graphicData>
            </a:graphic>
          </wp:inline>
        </w:drawing>
      </w:r>
    </w:p>
    <w:p w14:paraId="7DC30401" w14:textId="73081FA6" w:rsidR="008719BE" w:rsidRDefault="008719BE" w:rsidP="008719BE">
      <w:pPr>
        <w:pStyle w:val="Descripcin"/>
        <w:jc w:val="center"/>
        <w:rPr>
          <w:rFonts w:cs="Times New Roman"/>
          <w:sz w:val="24"/>
          <w:szCs w:val="24"/>
        </w:rPr>
      </w:pPr>
      <w:bookmarkStart w:id="171" w:name="_Toc70193590"/>
      <w:r>
        <w:t xml:space="preserve">Figura </w:t>
      </w:r>
      <w:r w:rsidR="000C233E">
        <w:fldChar w:fldCharType="begin"/>
      </w:r>
      <w:r w:rsidR="000C233E">
        <w:instrText xml:space="preserve"> SEQ Figura \* ARABIC </w:instrText>
      </w:r>
      <w:r w:rsidR="000C233E">
        <w:fldChar w:fldCharType="separate"/>
      </w:r>
      <w:r w:rsidR="00EF4B58">
        <w:rPr>
          <w:noProof/>
        </w:rPr>
        <w:t>17</w:t>
      </w:r>
      <w:r w:rsidR="000C233E">
        <w:rPr>
          <w:noProof/>
        </w:rPr>
        <w:fldChar w:fldCharType="end"/>
      </w:r>
      <w:r>
        <w:t>.Diagrama de Clases</w:t>
      </w:r>
      <w:bookmarkEnd w:id="171"/>
    </w:p>
    <w:p w14:paraId="3692A80D" w14:textId="77777777" w:rsidR="00D973CE" w:rsidRPr="00D973CE" w:rsidRDefault="00D973CE" w:rsidP="00D973CE">
      <w:pPr>
        <w:pStyle w:val="Prrafodelista"/>
        <w:spacing w:line="360" w:lineRule="auto"/>
        <w:ind w:left="1068"/>
        <w:jc w:val="both"/>
        <w:rPr>
          <w:rFonts w:ascii="Times New Roman" w:hAnsi="Times New Roman" w:cs="Times New Roman"/>
          <w:sz w:val="24"/>
          <w:szCs w:val="24"/>
        </w:rPr>
      </w:pPr>
    </w:p>
    <w:p w14:paraId="3D7D9EE9" w14:textId="331E904D" w:rsidR="00483BB6" w:rsidRPr="00327926" w:rsidRDefault="00483BB6" w:rsidP="00483BB6">
      <w:pPr>
        <w:pStyle w:val="Prrafodelista"/>
        <w:numPr>
          <w:ilvl w:val="0"/>
          <w:numId w:val="8"/>
        </w:numPr>
        <w:spacing w:line="360" w:lineRule="auto"/>
        <w:jc w:val="both"/>
        <w:rPr>
          <w:rFonts w:ascii="Times New Roman" w:hAnsi="Times New Roman" w:cs="Times New Roman"/>
          <w:sz w:val="24"/>
          <w:szCs w:val="24"/>
        </w:rPr>
      </w:pPr>
      <w:r w:rsidRPr="00327926">
        <w:rPr>
          <w:rFonts w:ascii="Times New Roman" w:hAnsi="Times New Roman" w:cs="Times New Roman"/>
          <w:b/>
          <w:bCs/>
          <w:sz w:val="24"/>
          <w:szCs w:val="24"/>
        </w:rPr>
        <w:t>Modelo de Dominio</w:t>
      </w:r>
    </w:p>
    <w:p w14:paraId="174636ED" w14:textId="2A151EC5"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27926">
        <w:rPr>
          <w:rFonts w:ascii="Times New Roman" w:hAnsi="Times New Roman" w:cs="Times New Roman"/>
          <w:b/>
          <w:bCs/>
          <w:sz w:val="24"/>
          <w:szCs w:val="24"/>
        </w:rPr>
        <w:t xml:space="preserve">Modelo de Contenido Dinámicos (Modelo Físico de la Base de Datos):  </w:t>
      </w:r>
      <w:r w:rsidRPr="00327926">
        <w:rPr>
          <w:rFonts w:ascii="Times New Roman" w:hAnsi="Times New Roman" w:cs="Times New Roman"/>
          <w:sz w:val="24"/>
          <w:szCs w:val="24"/>
        </w:rPr>
        <w:t xml:space="preserve">Se diseñan las correspondientes entidades (Tablas de base de datos) al igual que las correspondientes relaciones entre cada una de ellas, para generar la respectiva </w:t>
      </w:r>
      <w:r w:rsidRPr="00327926">
        <w:rPr>
          <w:rFonts w:ascii="Times New Roman" w:hAnsi="Times New Roman" w:cs="Times New Roman"/>
          <w:sz w:val="24"/>
          <w:szCs w:val="24"/>
        </w:rPr>
        <w:lastRenderedPageBreak/>
        <w:t>base de datos para lo cual es fundamental el desarrollo del modelo inicial de la base de datos como se puede observar en la Figura 1</w:t>
      </w:r>
      <w:r>
        <w:rPr>
          <w:rFonts w:ascii="Times New Roman" w:hAnsi="Times New Roman" w:cs="Times New Roman"/>
          <w:sz w:val="24"/>
          <w:szCs w:val="24"/>
        </w:rPr>
        <w:t>8</w:t>
      </w:r>
      <w:r w:rsidRPr="00327926">
        <w:rPr>
          <w:rFonts w:ascii="Times New Roman" w:hAnsi="Times New Roman" w:cs="Times New Roman"/>
          <w:sz w:val="24"/>
          <w:szCs w:val="24"/>
        </w:rPr>
        <w:t>.</w:t>
      </w:r>
    </w:p>
    <w:p w14:paraId="5DD01D57" w14:textId="77777777" w:rsidR="00D973CE" w:rsidRDefault="00D973CE" w:rsidP="008719BE">
      <w:pPr>
        <w:pStyle w:val="Prrafodelista"/>
        <w:keepNext/>
        <w:spacing w:line="360" w:lineRule="auto"/>
        <w:ind w:left="0"/>
        <w:jc w:val="both"/>
      </w:pPr>
    </w:p>
    <w:p w14:paraId="7BB5D33F" w14:textId="3FB354FC" w:rsidR="008719BE" w:rsidRDefault="00141E98" w:rsidP="008719BE">
      <w:pPr>
        <w:pStyle w:val="Prrafodelista"/>
        <w:keepNext/>
        <w:spacing w:line="360" w:lineRule="auto"/>
        <w:ind w:left="0"/>
        <w:jc w:val="both"/>
      </w:pPr>
      <w:r w:rsidRPr="00141E98">
        <w:rPr>
          <w:noProof/>
          <w:lang w:eastAsia="es-CO"/>
        </w:rPr>
        <w:drawing>
          <wp:inline distT="0" distB="0" distL="0" distR="0" wp14:anchorId="3BC0E310" wp14:editId="71D3C1D0">
            <wp:extent cx="6527165" cy="4314825"/>
            <wp:effectExtent l="0" t="0" r="698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30649" cy="4317128"/>
                    </a:xfrm>
                    <a:prstGeom prst="rect">
                      <a:avLst/>
                    </a:prstGeom>
                    <a:noFill/>
                    <a:ln>
                      <a:noFill/>
                    </a:ln>
                  </pic:spPr>
                </pic:pic>
              </a:graphicData>
            </a:graphic>
          </wp:inline>
        </w:drawing>
      </w:r>
    </w:p>
    <w:p w14:paraId="09761E16" w14:textId="542112CA" w:rsidR="00483BB6" w:rsidRPr="00327926" w:rsidRDefault="008719BE" w:rsidP="008719BE">
      <w:pPr>
        <w:pStyle w:val="Descripcin"/>
        <w:jc w:val="center"/>
        <w:rPr>
          <w:rFonts w:cs="Times New Roman"/>
          <w:sz w:val="24"/>
          <w:szCs w:val="24"/>
        </w:rPr>
      </w:pPr>
      <w:bookmarkStart w:id="172" w:name="_Toc70193591"/>
      <w:r>
        <w:t xml:space="preserve">Figura </w:t>
      </w:r>
      <w:r w:rsidR="000C233E">
        <w:fldChar w:fldCharType="begin"/>
      </w:r>
      <w:r w:rsidR="000C233E">
        <w:instrText xml:space="preserve"> SEQ Figura \* ARABIC </w:instrText>
      </w:r>
      <w:r w:rsidR="000C233E">
        <w:fldChar w:fldCharType="separate"/>
      </w:r>
      <w:r w:rsidR="00EF4B58">
        <w:rPr>
          <w:noProof/>
        </w:rPr>
        <w:t>18</w:t>
      </w:r>
      <w:r w:rsidR="000C233E">
        <w:rPr>
          <w:noProof/>
        </w:rPr>
        <w:fldChar w:fldCharType="end"/>
      </w:r>
      <w:r>
        <w:t>. Modelo Físico De Base de Datos</w:t>
      </w:r>
      <w:bookmarkEnd w:id="172"/>
    </w:p>
    <w:p w14:paraId="136CF1C2" w14:textId="77777777" w:rsidR="00483BB6" w:rsidRDefault="00483BB6" w:rsidP="00483BB6">
      <w:pPr>
        <w:pStyle w:val="Prrafodelista"/>
        <w:keepNext/>
        <w:ind w:left="708"/>
        <w:jc w:val="both"/>
      </w:pPr>
    </w:p>
    <w:p w14:paraId="5583690E" w14:textId="77777777" w:rsidR="005D7B63" w:rsidRDefault="005D7B63" w:rsidP="00483BB6">
      <w:pPr>
        <w:pStyle w:val="Prrafodelista"/>
        <w:keepNext/>
        <w:ind w:left="708"/>
        <w:jc w:val="both"/>
      </w:pPr>
    </w:p>
    <w:p w14:paraId="2D62262A"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 xml:space="preserve">Modelo de Contenidos Estáticos (Modelo de Contenidos): </w:t>
      </w:r>
      <w:r w:rsidRPr="00347CF2">
        <w:rPr>
          <w:rFonts w:ascii="Times New Roman" w:hAnsi="Times New Roman" w:cs="Times New Roman"/>
          <w:sz w:val="24"/>
          <w:szCs w:val="24"/>
        </w:rPr>
        <w:t xml:space="preserve">Se diseñan los bosquejos de manera organizada y jerárquica de cada uno de los componentes importantes dentro del desarrollo, se abarca la información basada en texto, gráfica, video, animación, etc., que se incorporan dentro del desarrollo como se puede observar en la Figura </w:t>
      </w:r>
      <w:r>
        <w:rPr>
          <w:rFonts w:ascii="Times New Roman" w:hAnsi="Times New Roman" w:cs="Times New Roman"/>
          <w:sz w:val="24"/>
          <w:szCs w:val="24"/>
        </w:rPr>
        <w:t>19</w:t>
      </w:r>
      <w:r w:rsidRPr="00347CF2">
        <w:rPr>
          <w:rFonts w:ascii="Times New Roman" w:hAnsi="Times New Roman" w:cs="Times New Roman"/>
          <w:sz w:val="24"/>
          <w:szCs w:val="24"/>
        </w:rPr>
        <w:t>.</w:t>
      </w:r>
    </w:p>
    <w:p w14:paraId="295ED833" w14:textId="77777777" w:rsidR="005D7B63" w:rsidRDefault="005D7B63" w:rsidP="005D7B63">
      <w:pPr>
        <w:pStyle w:val="Prrafodelista"/>
        <w:keepNext/>
        <w:spacing w:line="360" w:lineRule="auto"/>
        <w:ind w:left="0"/>
        <w:jc w:val="both"/>
      </w:pPr>
      <w:r w:rsidRPr="005D7B63">
        <w:rPr>
          <w:rFonts w:ascii="Times New Roman" w:hAnsi="Times New Roman" w:cs="Times New Roman"/>
          <w:noProof/>
          <w:sz w:val="24"/>
          <w:szCs w:val="24"/>
          <w:lang w:eastAsia="es-CO"/>
        </w:rPr>
        <w:lastRenderedPageBreak/>
        <w:drawing>
          <wp:inline distT="0" distB="0" distL="0" distR="0" wp14:anchorId="63BF4312" wp14:editId="3B7CE2C7">
            <wp:extent cx="6639339" cy="50391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9911" cy="5047149"/>
                    </a:xfrm>
                    <a:prstGeom prst="rect">
                      <a:avLst/>
                    </a:prstGeom>
                    <a:noFill/>
                    <a:ln>
                      <a:noFill/>
                    </a:ln>
                  </pic:spPr>
                </pic:pic>
              </a:graphicData>
            </a:graphic>
          </wp:inline>
        </w:drawing>
      </w:r>
    </w:p>
    <w:p w14:paraId="3698E62F" w14:textId="4D3922C4" w:rsidR="005D7B63" w:rsidRDefault="005D7B63" w:rsidP="005D7B63">
      <w:pPr>
        <w:pStyle w:val="Descripcin"/>
        <w:jc w:val="center"/>
      </w:pPr>
      <w:bookmarkStart w:id="173" w:name="_Toc70193592"/>
      <w:r>
        <w:t xml:space="preserve">Figura </w:t>
      </w:r>
      <w:r w:rsidR="000C233E">
        <w:fldChar w:fldCharType="begin"/>
      </w:r>
      <w:r w:rsidR="000C233E">
        <w:instrText xml:space="preserve"> SEQ Figura \* ARABIC </w:instrText>
      </w:r>
      <w:r w:rsidR="000C233E">
        <w:fldChar w:fldCharType="separate"/>
      </w:r>
      <w:r w:rsidR="00EF4B58">
        <w:rPr>
          <w:noProof/>
        </w:rPr>
        <w:t>19</w:t>
      </w:r>
      <w:r w:rsidR="000C233E">
        <w:rPr>
          <w:noProof/>
        </w:rPr>
        <w:fldChar w:fldCharType="end"/>
      </w:r>
      <w:r>
        <w:t>.Modelo De Contenidos</w:t>
      </w:r>
      <w:bookmarkEnd w:id="173"/>
    </w:p>
    <w:p w14:paraId="22C361C2" w14:textId="77777777" w:rsidR="00483BB6" w:rsidRPr="00347CF2" w:rsidRDefault="00483BB6" w:rsidP="00483BB6">
      <w:pPr>
        <w:pStyle w:val="Prrafodelista"/>
        <w:ind w:left="1788"/>
        <w:jc w:val="both"/>
        <w:rPr>
          <w:rFonts w:ascii="Times New Roman" w:hAnsi="Times New Roman" w:cs="Times New Roman"/>
          <w:sz w:val="24"/>
          <w:szCs w:val="24"/>
        </w:rPr>
      </w:pPr>
    </w:p>
    <w:p w14:paraId="3C8A0A4C"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Modelo de Diagramado de Paquetes (Estructura del sitio):</w:t>
      </w:r>
      <w:r w:rsidRPr="00347CF2">
        <w:rPr>
          <w:rFonts w:ascii="Times New Roman" w:hAnsi="Times New Roman" w:cs="Times New Roman"/>
          <w:sz w:val="24"/>
          <w:szCs w:val="24"/>
        </w:rPr>
        <w:t xml:space="preserve"> Se diseña la arquitectura estructural del software, lo cual permite organizar los elementos de cada una de las funcionalidades correspondientes al desarrollo, permite mostrar todo el contenido con el fin de mostrar una ruta de navegación hacia todos los objetos y funciones contenidas dentro del desarrollo como se puede observar en la Figura </w:t>
      </w:r>
      <w:r>
        <w:rPr>
          <w:rFonts w:ascii="Times New Roman" w:hAnsi="Times New Roman" w:cs="Times New Roman"/>
          <w:sz w:val="24"/>
          <w:szCs w:val="24"/>
        </w:rPr>
        <w:t>20</w:t>
      </w:r>
      <w:r w:rsidRPr="00347CF2">
        <w:rPr>
          <w:rFonts w:ascii="Times New Roman" w:hAnsi="Times New Roman" w:cs="Times New Roman"/>
          <w:sz w:val="24"/>
          <w:szCs w:val="24"/>
        </w:rPr>
        <w:t>.</w:t>
      </w:r>
    </w:p>
    <w:p w14:paraId="16B9CFA4" w14:textId="77777777" w:rsidR="005D7B63" w:rsidRDefault="005D7B63" w:rsidP="005D7B63">
      <w:pPr>
        <w:pStyle w:val="Prrafodelista"/>
        <w:spacing w:line="360" w:lineRule="auto"/>
        <w:ind w:left="1068"/>
        <w:jc w:val="both"/>
        <w:rPr>
          <w:rFonts w:ascii="Times New Roman" w:hAnsi="Times New Roman" w:cs="Times New Roman"/>
          <w:sz w:val="24"/>
          <w:szCs w:val="24"/>
        </w:rPr>
      </w:pPr>
    </w:p>
    <w:p w14:paraId="715F8BBC" w14:textId="77777777" w:rsidR="005D7B63" w:rsidRDefault="005D7B63" w:rsidP="005D7B63">
      <w:pPr>
        <w:pStyle w:val="Prrafodelista"/>
        <w:keepNext/>
        <w:spacing w:line="360" w:lineRule="auto"/>
        <w:ind w:left="708"/>
        <w:jc w:val="both"/>
      </w:pPr>
      <w:r w:rsidRPr="005D7B63">
        <w:rPr>
          <w:rFonts w:ascii="Times New Roman" w:hAnsi="Times New Roman" w:cs="Times New Roman"/>
          <w:noProof/>
          <w:sz w:val="24"/>
          <w:szCs w:val="24"/>
          <w:lang w:eastAsia="es-CO"/>
        </w:rPr>
        <w:lastRenderedPageBreak/>
        <w:drawing>
          <wp:inline distT="0" distB="0" distL="0" distR="0" wp14:anchorId="4114D2F2" wp14:editId="56ED61E8">
            <wp:extent cx="5853723" cy="7871791"/>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7758" cy="7904112"/>
                    </a:xfrm>
                    <a:prstGeom prst="rect">
                      <a:avLst/>
                    </a:prstGeom>
                    <a:noFill/>
                    <a:ln>
                      <a:noFill/>
                    </a:ln>
                  </pic:spPr>
                </pic:pic>
              </a:graphicData>
            </a:graphic>
          </wp:inline>
        </w:drawing>
      </w:r>
    </w:p>
    <w:p w14:paraId="79809E3C" w14:textId="00E010C1" w:rsidR="005D7B63" w:rsidRDefault="005D7B63" w:rsidP="005D7B63">
      <w:pPr>
        <w:pStyle w:val="Descripcin"/>
        <w:jc w:val="center"/>
        <w:rPr>
          <w:rFonts w:cs="Times New Roman"/>
          <w:sz w:val="24"/>
          <w:szCs w:val="24"/>
        </w:rPr>
      </w:pPr>
      <w:bookmarkStart w:id="174" w:name="_Toc70193593"/>
      <w:r>
        <w:t xml:space="preserve">Figura </w:t>
      </w:r>
      <w:r w:rsidR="000C233E">
        <w:fldChar w:fldCharType="begin"/>
      </w:r>
      <w:r w:rsidR="000C233E">
        <w:instrText xml:space="preserve"> SEQ Figura \* ARABIC </w:instrText>
      </w:r>
      <w:r w:rsidR="000C233E">
        <w:fldChar w:fldCharType="separate"/>
      </w:r>
      <w:r w:rsidR="00EF4B58">
        <w:rPr>
          <w:noProof/>
        </w:rPr>
        <w:t>20</w:t>
      </w:r>
      <w:r w:rsidR="000C233E">
        <w:rPr>
          <w:noProof/>
        </w:rPr>
        <w:fldChar w:fldCharType="end"/>
      </w:r>
      <w:r>
        <w:t>.Estructura del Sitio</w:t>
      </w:r>
      <w:bookmarkEnd w:id="174"/>
    </w:p>
    <w:p w14:paraId="56435636" w14:textId="77777777" w:rsidR="00483BB6" w:rsidRPr="0058621B" w:rsidRDefault="00483BB6" w:rsidP="00483BB6">
      <w:pPr>
        <w:pStyle w:val="Prrafodelista"/>
        <w:numPr>
          <w:ilvl w:val="0"/>
          <w:numId w:val="8"/>
        </w:numPr>
        <w:spacing w:line="360" w:lineRule="auto"/>
        <w:jc w:val="both"/>
        <w:rPr>
          <w:rFonts w:ascii="Times New Roman" w:hAnsi="Times New Roman" w:cs="Times New Roman"/>
          <w:sz w:val="24"/>
          <w:szCs w:val="24"/>
        </w:rPr>
      </w:pPr>
      <w:r w:rsidRPr="0058621B">
        <w:rPr>
          <w:rFonts w:ascii="Times New Roman" w:hAnsi="Times New Roman" w:cs="Times New Roman"/>
          <w:b/>
          <w:bCs/>
          <w:sz w:val="24"/>
          <w:szCs w:val="24"/>
        </w:rPr>
        <w:lastRenderedPageBreak/>
        <w:t>Modelo de Procesos</w:t>
      </w:r>
    </w:p>
    <w:p w14:paraId="704F3D8A"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 xml:space="preserve">Modelo de Estructura de Procesos (Diagrama de Secuencias): </w:t>
      </w:r>
      <w:r w:rsidRPr="00347CF2">
        <w:rPr>
          <w:rFonts w:ascii="Times New Roman" w:hAnsi="Times New Roman" w:cs="Times New Roman"/>
          <w:sz w:val="24"/>
          <w:szCs w:val="24"/>
        </w:rPr>
        <w:t xml:space="preserve">Se diseña la interacción que muestra cada uno de los elementos componentes al sistema, se representa como manera de mostrar los ciclos de vida de las funcionalidades y como se comunican objetos entre sí, al igual que los resultados y mensajes que puede arrojar cada uno según la funcionalidad como se puede observar en la Figura </w:t>
      </w:r>
      <w:r>
        <w:rPr>
          <w:rFonts w:ascii="Times New Roman" w:hAnsi="Times New Roman" w:cs="Times New Roman"/>
          <w:sz w:val="24"/>
          <w:szCs w:val="24"/>
        </w:rPr>
        <w:t>21 hasta la Figura 25</w:t>
      </w:r>
      <w:r w:rsidRPr="00347CF2">
        <w:rPr>
          <w:rFonts w:ascii="Times New Roman" w:hAnsi="Times New Roman" w:cs="Times New Roman"/>
          <w:sz w:val="24"/>
          <w:szCs w:val="24"/>
        </w:rPr>
        <w:t>.</w:t>
      </w:r>
    </w:p>
    <w:p w14:paraId="2AF8D4DD" w14:textId="77777777" w:rsidR="00C71D7E" w:rsidRDefault="00C71D7E" w:rsidP="00C71D7E">
      <w:pPr>
        <w:keepNext/>
        <w:ind w:left="708"/>
        <w:jc w:val="both"/>
      </w:pPr>
      <w:r w:rsidRPr="00C71D7E">
        <w:rPr>
          <w:noProof/>
          <w:lang w:eastAsia="es-CO"/>
        </w:rPr>
        <w:drawing>
          <wp:inline distT="0" distB="0" distL="0" distR="0" wp14:anchorId="6BD1F2DF" wp14:editId="705F3CEF">
            <wp:extent cx="5971540" cy="5407699"/>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1540" cy="5407699"/>
                    </a:xfrm>
                    <a:prstGeom prst="rect">
                      <a:avLst/>
                    </a:prstGeom>
                    <a:noFill/>
                    <a:ln>
                      <a:noFill/>
                    </a:ln>
                  </pic:spPr>
                </pic:pic>
              </a:graphicData>
            </a:graphic>
          </wp:inline>
        </w:drawing>
      </w:r>
    </w:p>
    <w:p w14:paraId="270AF455" w14:textId="3B8F6360" w:rsidR="00483BB6" w:rsidRDefault="00C71D7E" w:rsidP="00C71D7E">
      <w:pPr>
        <w:pStyle w:val="Descripcin"/>
        <w:jc w:val="center"/>
        <w:rPr>
          <w:noProof/>
        </w:rPr>
      </w:pPr>
      <w:bookmarkStart w:id="175" w:name="_Toc70193594"/>
      <w:r>
        <w:t xml:space="preserve">Figura </w:t>
      </w:r>
      <w:r w:rsidR="000C233E">
        <w:fldChar w:fldCharType="begin"/>
      </w:r>
      <w:r w:rsidR="000C233E">
        <w:instrText xml:space="preserve"> SEQ Figura \* ARABIC </w:instrText>
      </w:r>
      <w:r w:rsidR="000C233E">
        <w:fldChar w:fldCharType="separate"/>
      </w:r>
      <w:r w:rsidR="00EF4B58">
        <w:rPr>
          <w:noProof/>
        </w:rPr>
        <w:t>21</w:t>
      </w:r>
      <w:r w:rsidR="000C233E">
        <w:rPr>
          <w:noProof/>
        </w:rPr>
        <w:fldChar w:fldCharType="end"/>
      </w:r>
      <w:r>
        <w:t>.Diagrama De Secuencia 1: Agendar Reuniones</w:t>
      </w:r>
      <w:bookmarkEnd w:id="175"/>
    </w:p>
    <w:p w14:paraId="6A4C36BF" w14:textId="77777777" w:rsidR="00483BB6" w:rsidRDefault="00483BB6" w:rsidP="00483BB6">
      <w:pPr>
        <w:pStyle w:val="Prrafodelista"/>
        <w:ind w:left="1788"/>
        <w:jc w:val="both"/>
        <w:rPr>
          <w:noProof/>
        </w:rPr>
      </w:pPr>
    </w:p>
    <w:p w14:paraId="08DD1D60" w14:textId="77777777" w:rsidR="00483BB6" w:rsidRDefault="00483BB6" w:rsidP="00483BB6">
      <w:pPr>
        <w:pStyle w:val="Prrafodelista"/>
        <w:ind w:left="1788"/>
        <w:jc w:val="both"/>
        <w:rPr>
          <w:noProof/>
        </w:rPr>
      </w:pPr>
    </w:p>
    <w:p w14:paraId="25BC9324" w14:textId="77777777" w:rsidR="00483BB6" w:rsidRDefault="00F75829" w:rsidP="00483BB6">
      <w:pPr>
        <w:pStyle w:val="Prrafodelista"/>
        <w:ind w:left="708"/>
        <w:jc w:val="both"/>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755520" behindDoc="0" locked="0" layoutInCell="1" allowOverlap="1" wp14:anchorId="10B19AA2" wp14:editId="0885EB6F">
                <wp:simplePos x="0" y="0"/>
                <wp:positionH relativeFrom="column">
                  <wp:posOffset>317500</wp:posOffset>
                </wp:positionH>
                <wp:positionV relativeFrom="paragraph">
                  <wp:posOffset>6449695</wp:posOffset>
                </wp:positionV>
                <wp:extent cx="5971540" cy="635"/>
                <wp:effectExtent l="0" t="0" r="0" b="0"/>
                <wp:wrapThrough wrapText="bothSides">
                  <wp:wrapPolygon edited="0">
                    <wp:start x="0" y="0"/>
                    <wp:lineTo x="0" y="21600"/>
                    <wp:lineTo x="21600" y="21600"/>
                    <wp:lineTo x="21600" y="0"/>
                  </wp:wrapPolygon>
                </wp:wrapThrough>
                <wp:docPr id="142" name="Cuadro de texto 142"/>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481F5292" w14:textId="6EE5CDD3" w:rsidR="008E4ED1" w:rsidRPr="00825A15" w:rsidRDefault="008E4ED1" w:rsidP="00F75829">
                            <w:pPr>
                              <w:pStyle w:val="Descripcin"/>
                              <w:jc w:val="center"/>
                              <w:rPr>
                                <w:rFonts w:cs="Times New Roman"/>
                                <w:noProof/>
                                <w:sz w:val="24"/>
                                <w:szCs w:val="24"/>
                              </w:rPr>
                            </w:pPr>
                            <w:bookmarkStart w:id="176" w:name="_Toc70193595"/>
                            <w:r>
                              <w:t xml:space="preserve">Figura </w:t>
                            </w:r>
                            <w:r w:rsidR="000C233E">
                              <w:fldChar w:fldCharType="begin"/>
                            </w:r>
                            <w:r w:rsidR="000C233E">
                              <w:instrText xml:space="preserve"> SEQ Figura \* ARABIC </w:instrText>
                            </w:r>
                            <w:r w:rsidR="000C233E">
                              <w:fldChar w:fldCharType="separate"/>
                            </w:r>
                            <w:r>
                              <w:rPr>
                                <w:noProof/>
                              </w:rPr>
                              <w:t>22</w:t>
                            </w:r>
                            <w:r w:rsidR="000C233E">
                              <w:rPr>
                                <w:noProof/>
                              </w:rPr>
                              <w:fldChar w:fldCharType="end"/>
                            </w:r>
                            <w:r>
                              <w:t>.Diagrama De Secuencia 2:Añadir Propuestas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9AA2" id="Cuadro de texto 142" o:spid="_x0000_s1037" type="#_x0000_t202" style="position:absolute;left:0;text-align:left;margin-left:25pt;margin-top:507.85pt;width:47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" stroked="f">
                <v:textbox style="mso-fit-shape-to-text:t" inset="0,0,0,0">
                  <w:txbxContent>
                    <w:p w14:paraId="481F5292" w14:textId="6EE5CDD3" w:rsidR="008E4ED1" w:rsidRPr="00825A15" w:rsidRDefault="008E4ED1" w:rsidP="00F75829">
                      <w:pPr>
                        <w:pStyle w:val="Descripcin"/>
                        <w:jc w:val="center"/>
                        <w:rPr>
                          <w:rFonts w:cs="Times New Roman"/>
                          <w:noProof/>
                          <w:sz w:val="24"/>
                          <w:szCs w:val="24"/>
                        </w:rPr>
                      </w:pPr>
                      <w:bookmarkStart w:id="177" w:name="_Toc70193595"/>
                      <w:r>
                        <w:t xml:space="preserve">Figura </w:t>
                      </w:r>
                      <w:r w:rsidR="000C233E">
                        <w:fldChar w:fldCharType="begin"/>
                      </w:r>
                      <w:r w:rsidR="000C233E">
                        <w:instrText xml:space="preserve"> SEQ Figura \* ARABIC </w:instrText>
                      </w:r>
                      <w:r w:rsidR="000C233E">
                        <w:fldChar w:fldCharType="separate"/>
                      </w:r>
                      <w:r>
                        <w:rPr>
                          <w:noProof/>
                        </w:rPr>
                        <w:t>22</w:t>
                      </w:r>
                      <w:r w:rsidR="000C233E">
                        <w:rPr>
                          <w:noProof/>
                        </w:rPr>
                        <w:fldChar w:fldCharType="end"/>
                      </w:r>
                      <w:r>
                        <w:t>.Diagrama De Secuencia 2:Añadir Propuestas</w:t>
                      </w:r>
                      <w:bookmarkEnd w:id="177"/>
                    </w:p>
                  </w:txbxContent>
                </v:textbox>
                <w10:wrap type="through"/>
              </v:shape>
            </w:pict>
          </mc:Fallback>
        </mc:AlternateContent>
      </w:r>
      <w:r w:rsidRPr="00F75829">
        <w:rPr>
          <w:rFonts w:ascii="Times New Roman" w:hAnsi="Times New Roman" w:cs="Times New Roman"/>
          <w:noProof/>
          <w:sz w:val="24"/>
          <w:szCs w:val="24"/>
          <w:lang w:eastAsia="es-CO"/>
        </w:rPr>
        <w:drawing>
          <wp:anchor distT="0" distB="0" distL="114300" distR="114300" simplePos="0" relativeHeight="251753472" behindDoc="0" locked="0" layoutInCell="1" allowOverlap="1" wp14:anchorId="14A5A5BE" wp14:editId="31D42824">
            <wp:simplePos x="0" y="0"/>
            <wp:positionH relativeFrom="margin">
              <wp:posOffset>318052</wp:posOffset>
            </wp:positionH>
            <wp:positionV relativeFrom="paragraph">
              <wp:posOffset>442</wp:posOffset>
            </wp:positionV>
            <wp:extent cx="5971540" cy="6393156"/>
            <wp:effectExtent l="0" t="0" r="0" b="8255"/>
            <wp:wrapThrough wrapText="bothSides">
              <wp:wrapPolygon edited="0">
                <wp:start x="0" y="0"/>
                <wp:lineTo x="0" y="21564"/>
                <wp:lineTo x="21499" y="21564"/>
                <wp:lineTo x="21499"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6393156"/>
                    </a:xfrm>
                    <a:prstGeom prst="rect">
                      <a:avLst/>
                    </a:prstGeom>
                    <a:noFill/>
                    <a:ln>
                      <a:noFill/>
                    </a:ln>
                  </pic:spPr>
                </pic:pic>
              </a:graphicData>
            </a:graphic>
            <wp14:sizeRelH relativeFrom="page">
              <wp14:pctWidth>0</wp14:pctWidth>
            </wp14:sizeRelH>
            <wp14:sizeRelV relativeFrom="page">
              <wp14:pctHeight>0</wp14:pctHeight>
            </wp14:sizeRelV>
          </wp:anchor>
        </w:drawing>
      </w:r>
      <w:r w:rsidR="00483BB6">
        <w:rPr>
          <w:noProof/>
          <w:lang w:eastAsia="es-CO"/>
        </w:rPr>
        <mc:AlternateContent>
          <mc:Choice Requires="wps">
            <w:drawing>
              <wp:anchor distT="0" distB="0" distL="114300" distR="114300" simplePos="0" relativeHeight="251686912" behindDoc="0" locked="0" layoutInCell="1" allowOverlap="1" wp14:anchorId="3314B6CF" wp14:editId="3CB5F2D9">
                <wp:simplePos x="0" y="0"/>
                <wp:positionH relativeFrom="column">
                  <wp:posOffset>266700</wp:posOffset>
                </wp:positionH>
                <wp:positionV relativeFrom="paragraph">
                  <wp:posOffset>5840095</wp:posOffset>
                </wp:positionV>
                <wp:extent cx="5400040" cy="635"/>
                <wp:effectExtent l="0" t="0" r="0" b="0"/>
                <wp:wrapThrough wrapText="bothSides">
                  <wp:wrapPolygon edited="0">
                    <wp:start x="0" y="0"/>
                    <wp:lineTo x="0" y="21600"/>
                    <wp:lineTo x="21600" y="21600"/>
                    <wp:lineTo x="21600" y="0"/>
                  </wp:wrapPolygon>
                </wp:wrapThrough>
                <wp:docPr id="96" name="Cuadro de texto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505705" w14:textId="77777777" w:rsidR="008E4ED1" w:rsidRPr="00375C29" w:rsidRDefault="008E4ED1" w:rsidP="00483BB6">
                            <w:pPr>
                              <w:pStyle w:val="Descripcin"/>
                              <w:rPr>
                                <w:rFonts w:cs="Times New Roman"/>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4B6CF" id="Cuadro de texto 96" o:spid="_x0000_s1038" type="#_x0000_t202" style="position:absolute;left:0;text-align:left;margin-left:21pt;margin-top:459.85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26oNQIAAG4EAAAOAAAAZHJzL2Uyb0RvYy54bWysVMFu2zAMvQ/YPwi6L3ayNliN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" stroked="f">
                <v:textbox style="mso-fit-shape-to-text:t" inset="0,0,0,0">
                  <w:txbxContent>
                    <w:p w14:paraId="0A505705" w14:textId="77777777" w:rsidR="008E4ED1" w:rsidRPr="00375C29" w:rsidRDefault="008E4ED1" w:rsidP="00483BB6">
                      <w:pPr>
                        <w:pStyle w:val="Descripcin"/>
                        <w:rPr>
                          <w:rFonts w:cs="Times New Roman"/>
                          <w:noProof/>
                          <w:sz w:val="28"/>
                          <w:szCs w:val="24"/>
                        </w:rPr>
                      </w:pPr>
                    </w:p>
                  </w:txbxContent>
                </v:textbox>
                <w10:wrap type="through"/>
              </v:shape>
            </w:pict>
          </mc:Fallback>
        </mc:AlternateContent>
      </w:r>
    </w:p>
    <w:p w14:paraId="4E658672" w14:textId="77777777" w:rsidR="00483BB6" w:rsidRDefault="00483BB6" w:rsidP="00483BB6">
      <w:pPr>
        <w:pStyle w:val="Prrafodelista"/>
        <w:ind w:left="1788"/>
        <w:jc w:val="both"/>
        <w:rPr>
          <w:rFonts w:ascii="Times New Roman" w:hAnsi="Times New Roman" w:cs="Times New Roman"/>
          <w:sz w:val="24"/>
          <w:szCs w:val="24"/>
        </w:rPr>
      </w:pPr>
    </w:p>
    <w:p w14:paraId="27E3B05D" w14:textId="77777777" w:rsidR="00483BB6" w:rsidRDefault="00483BB6" w:rsidP="00483BB6">
      <w:pPr>
        <w:pStyle w:val="Prrafodelista"/>
        <w:ind w:left="1788"/>
        <w:jc w:val="both"/>
        <w:rPr>
          <w:rFonts w:ascii="Times New Roman" w:hAnsi="Times New Roman" w:cs="Times New Roman"/>
          <w:sz w:val="24"/>
          <w:szCs w:val="24"/>
        </w:rPr>
      </w:pPr>
    </w:p>
    <w:p w14:paraId="64F1974E" w14:textId="77777777" w:rsidR="00483BB6" w:rsidRDefault="00483BB6" w:rsidP="00483BB6">
      <w:pPr>
        <w:pStyle w:val="Prrafodelista"/>
        <w:ind w:left="1788"/>
        <w:jc w:val="both"/>
        <w:rPr>
          <w:rFonts w:ascii="Times New Roman" w:hAnsi="Times New Roman" w:cs="Times New Roman"/>
          <w:sz w:val="24"/>
          <w:szCs w:val="24"/>
        </w:rPr>
      </w:pPr>
    </w:p>
    <w:p w14:paraId="23467C08" w14:textId="77777777" w:rsidR="00483BB6" w:rsidRDefault="00483BB6" w:rsidP="00483BB6">
      <w:pPr>
        <w:pStyle w:val="Prrafodelista"/>
        <w:ind w:left="1788"/>
        <w:jc w:val="both"/>
        <w:rPr>
          <w:rFonts w:ascii="Times New Roman" w:hAnsi="Times New Roman" w:cs="Times New Roman"/>
          <w:sz w:val="24"/>
          <w:szCs w:val="24"/>
        </w:rPr>
      </w:pPr>
    </w:p>
    <w:p w14:paraId="6210F993" w14:textId="77777777" w:rsidR="00483BB6" w:rsidRDefault="00483BB6" w:rsidP="00483BB6">
      <w:pPr>
        <w:pStyle w:val="Prrafodelista"/>
        <w:ind w:left="1788"/>
        <w:jc w:val="both"/>
        <w:rPr>
          <w:rFonts w:ascii="Times New Roman" w:hAnsi="Times New Roman" w:cs="Times New Roman"/>
          <w:sz w:val="24"/>
          <w:szCs w:val="24"/>
        </w:rPr>
      </w:pPr>
    </w:p>
    <w:p w14:paraId="40435EDC" w14:textId="77777777" w:rsidR="00483BB6" w:rsidRDefault="00483BB6" w:rsidP="00483BB6">
      <w:pPr>
        <w:pStyle w:val="Prrafodelista"/>
        <w:ind w:left="1788"/>
        <w:jc w:val="both"/>
        <w:rPr>
          <w:rFonts w:ascii="Times New Roman" w:hAnsi="Times New Roman" w:cs="Times New Roman"/>
          <w:sz w:val="24"/>
          <w:szCs w:val="24"/>
        </w:rPr>
      </w:pPr>
    </w:p>
    <w:p w14:paraId="739AEB52" w14:textId="77777777" w:rsidR="00483BB6" w:rsidRDefault="00483BB6" w:rsidP="00483BB6">
      <w:pPr>
        <w:pStyle w:val="Prrafodelista"/>
        <w:ind w:left="1788"/>
        <w:jc w:val="both"/>
        <w:rPr>
          <w:rFonts w:ascii="Times New Roman" w:hAnsi="Times New Roman" w:cs="Times New Roman"/>
          <w:sz w:val="24"/>
          <w:szCs w:val="24"/>
        </w:rPr>
      </w:pPr>
    </w:p>
    <w:p w14:paraId="19429AFC"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2B324BE5" wp14:editId="43965A98">
            <wp:extent cx="5971540" cy="6321249"/>
            <wp:effectExtent l="0" t="0" r="0"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540" cy="6321249"/>
                    </a:xfrm>
                    <a:prstGeom prst="rect">
                      <a:avLst/>
                    </a:prstGeom>
                    <a:noFill/>
                    <a:ln>
                      <a:noFill/>
                    </a:ln>
                  </pic:spPr>
                </pic:pic>
              </a:graphicData>
            </a:graphic>
          </wp:inline>
        </w:drawing>
      </w:r>
    </w:p>
    <w:p w14:paraId="2B406221" w14:textId="4430708E" w:rsidR="00483BB6" w:rsidRDefault="00F75829" w:rsidP="00F75829">
      <w:pPr>
        <w:pStyle w:val="Descripcin"/>
        <w:jc w:val="center"/>
        <w:rPr>
          <w:rFonts w:cs="Times New Roman"/>
          <w:sz w:val="24"/>
          <w:szCs w:val="24"/>
        </w:rPr>
      </w:pPr>
      <w:bookmarkStart w:id="178" w:name="_Toc70193596"/>
      <w:r>
        <w:t xml:space="preserve">Figura </w:t>
      </w:r>
      <w:r w:rsidR="000C233E">
        <w:fldChar w:fldCharType="begin"/>
      </w:r>
      <w:r w:rsidR="000C233E">
        <w:instrText xml:space="preserve"> SEQ Figura \* ARABIC </w:instrText>
      </w:r>
      <w:r w:rsidR="000C233E">
        <w:fldChar w:fldCharType="separate"/>
      </w:r>
      <w:r w:rsidR="00EF4B58">
        <w:rPr>
          <w:noProof/>
        </w:rPr>
        <w:t>23</w:t>
      </w:r>
      <w:r w:rsidR="000C233E">
        <w:rPr>
          <w:noProof/>
        </w:rPr>
        <w:fldChar w:fldCharType="end"/>
      </w:r>
      <w:r>
        <w:t>.Diagrama De Secuencia 3:Añadir Lead o Contacto</w:t>
      </w:r>
      <w:bookmarkEnd w:id="178"/>
    </w:p>
    <w:p w14:paraId="600168BF" w14:textId="77777777" w:rsidR="00483BB6" w:rsidRDefault="00483BB6" w:rsidP="00483BB6">
      <w:pPr>
        <w:pStyle w:val="Prrafodelista"/>
        <w:ind w:left="1788"/>
        <w:jc w:val="both"/>
        <w:rPr>
          <w:rFonts w:ascii="Times New Roman" w:hAnsi="Times New Roman" w:cs="Times New Roman"/>
          <w:sz w:val="24"/>
          <w:szCs w:val="24"/>
        </w:rPr>
      </w:pPr>
    </w:p>
    <w:p w14:paraId="311C62A5" w14:textId="77777777" w:rsidR="00483BB6" w:rsidRDefault="00483BB6" w:rsidP="00483BB6">
      <w:pPr>
        <w:pStyle w:val="Prrafodelista"/>
        <w:ind w:left="1788"/>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65408" behindDoc="0" locked="0" layoutInCell="1" allowOverlap="1" wp14:anchorId="7A1E6137" wp14:editId="7A847FAD">
                <wp:simplePos x="0" y="0"/>
                <wp:positionH relativeFrom="column">
                  <wp:posOffset>414068</wp:posOffset>
                </wp:positionH>
                <wp:positionV relativeFrom="paragraph">
                  <wp:posOffset>5988302</wp:posOffset>
                </wp:positionV>
                <wp:extent cx="5400040" cy="635"/>
                <wp:effectExtent l="0" t="0" r="0" b="0"/>
                <wp:wrapThrough wrapText="bothSides">
                  <wp:wrapPolygon edited="0">
                    <wp:start x="0" y="0"/>
                    <wp:lineTo x="0" y="21600"/>
                    <wp:lineTo x="21600" y="21600"/>
                    <wp:lineTo x="21600" y="0"/>
                  </wp:wrapPolygon>
                </wp:wrapThrough>
                <wp:docPr id="32" name="Cuadro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D793D9" w14:textId="77777777" w:rsidR="008E4ED1" w:rsidRPr="00E0291C" w:rsidRDefault="008E4ED1" w:rsidP="00483BB6">
                            <w:pPr>
                              <w:pStyle w:val="Descripcin"/>
                              <w:jc w:val="center"/>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6137" id="Cuadro de texto 32" o:spid="_x0000_s1039" type="#_x0000_t202" style="position:absolute;left:0;text-align:left;margin-left:32.6pt;margin-top:471.5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WNQIAAG4EAAAOAAAAZHJzL2Uyb0RvYy54bWysVMFu2zAMvQ/YPwi6L3aSt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" stroked="f">
                <v:textbox style="mso-fit-shape-to-text:t" inset="0,0,0,0">
                  <w:txbxContent>
                    <w:p w14:paraId="41D793D9" w14:textId="77777777" w:rsidR="008E4ED1" w:rsidRPr="00E0291C" w:rsidRDefault="008E4ED1" w:rsidP="00483BB6">
                      <w:pPr>
                        <w:pStyle w:val="Descripcin"/>
                        <w:jc w:val="center"/>
                        <w:rPr>
                          <w:rFonts w:cs="Times New Roman"/>
                        </w:rPr>
                      </w:pPr>
                    </w:p>
                  </w:txbxContent>
                </v:textbox>
                <w10:wrap type="through"/>
              </v:shape>
            </w:pict>
          </mc:Fallback>
        </mc:AlternateContent>
      </w:r>
    </w:p>
    <w:p w14:paraId="29012611" w14:textId="77777777" w:rsidR="00483BB6" w:rsidRDefault="00483BB6" w:rsidP="00483BB6">
      <w:pPr>
        <w:pStyle w:val="Prrafodelista"/>
        <w:ind w:left="1788"/>
        <w:jc w:val="both"/>
        <w:rPr>
          <w:rFonts w:ascii="Times New Roman" w:hAnsi="Times New Roman" w:cs="Times New Roman"/>
          <w:sz w:val="24"/>
          <w:szCs w:val="24"/>
        </w:rPr>
      </w:pPr>
    </w:p>
    <w:p w14:paraId="2C1E10A6" w14:textId="77777777" w:rsidR="00483BB6" w:rsidRDefault="00483BB6" w:rsidP="00483BB6">
      <w:pPr>
        <w:pStyle w:val="Prrafodelista"/>
        <w:ind w:left="1788"/>
        <w:jc w:val="both"/>
        <w:rPr>
          <w:rFonts w:ascii="Times New Roman" w:hAnsi="Times New Roman" w:cs="Times New Roman"/>
          <w:sz w:val="24"/>
          <w:szCs w:val="24"/>
        </w:rPr>
      </w:pPr>
    </w:p>
    <w:p w14:paraId="18718C2B" w14:textId="77777777" w:rsidR="00483BB6" w:rsidRDefault="00483BB6" w:rsidP="00483BB6">
      <w:pPr>
        <w:pStyle w:val="Prrafodelista"/>
        <w:ind w:left="1788"/>
        <w:jc w:val="both"/>
        <w:rPr>
          <w:rFonts w:ascii="Times New Roman" w:hAnsi="Times New Roman" w:cs="Times New Roman"/>
          <w:sz w:val="24"/>
          <w:szCs w:val="24"/>
        </w:rPr>
      </w:pPr>
    </w:p>
    <w:p w14:paraId="571B1B9F" w14:textId="77777777" w:rsidR="00483BB6" w:rsidRDefault="00483BB6" w:rsidP="00483BB6">
      <w:pPr>
        <w:pStyle w:val="Prrafodelista"/>
        <w:ind w:left="1788"/>
        <w:jc w:val="both"/>
        <w:rPr>
          <w:rFonts w:ascii="Times New Roman" w:hAnsi="Times New Roman" w:cs="Times New Roman"/>
          <w:sz w:val="24"/>
          <w:szCs w:val="24"/>
        </w:rPr>
      </w:pPr>
    </w:p>
    <w:p w14:paraId="45FF7FF9" w14:textId="77777777" w:rsidR="00483BB6" w:rsidRDefault="00483BB6" w:rsidP="00483BB6">
      <w:pPr>
        <w:pStyle w:val="Prrafodelista"/>
        <w:ind w:left="1788"/>
        <w:jc w:val="both"/>
        <w:rPr>
          <w:rFonts w:ascii="Times New Roman" w:hAnsi="Times New Roman" w:cs="Times New Roman"/>
          <w:sz w:val="24"/>
          <w:szCs w:val="24"/>
        </w:rPr>
      </w:pPr>
    </w:p>
    <w:p w14:paraId="75DD4BCB" w14:textId="77777777" w:rsidR="00483BB6" w:rsidRDefault="00483BB6" w:rsidP="00483BB6">
      <w:pPr>
        <w:pStyle w:val="Prrafodelista"/>
        <w:ind w:left="1788"/>
        <w:jc w:val="both"/>
        <w:rPr>
          <w:rFonts w:ascii="Times New Roman" w:hAnsi="Times New Roman" w:cs="Times New Roman"/>
          <w:sz w:val="24"/>
          <w:szCs w:val="24"/>
        </w:rPr>
      </w:pPr>
    </w:p>
    <w:p w14:paraId="45B1B0DE"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48230410" wp14:editId="025FA92A">
            <wp:extent cx="5970902" cy="581439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2295" cy="5825486"/>
                    </a:xfrm>
                    <a:prstGeom prst="rect">
                      <a:avLst/>
                    </a:prstGeom>
                    <a:noFill/>
                    <a:ln>
                      <a:noFill/>
                    </a:ln>
                  </pic:spPr>
                </pic:pic>
              </a:graphicData>
            </a:graphic>
          </wp:inline>
        </w:drawing>
      </w:r>
    </w:p>
    <w:p w14:paraId="4CDB13E2" w14:textId="135975E7" w:rsidR="00483BB6" w:rsidRDefault="00F75829" w:rsidP="00F75829">
      <w:pPr>
        <w:pStyle w:val="Descripcin"/>
        <w:jc w:val="center"/>
        <w:rPr>
          <w:rFonts w:cs="Times New Roman"/>
          <w:sz w:val="24"/>
          <w:szCs w:val="24"/>
        </w:rPr>
      </w:pPr>
      <w:bookmarkStart w:id="179" w:name="_Toc70193597"/>
      <w:r>
        <w:t xml:space="preserve">Figura </w:t>
      </w:r>
      <w:r w:rsidR="000C233E">
        <w:fldChar w:fldCharType="begin"/>
      </w:r>
      <w:r w:rsidR="000C233E">
        <w:instrText xml:space="preserve"> SEQ Figura \* ARABIC </w:instrText>
      </w:r>
      <w:r w:rsidR="000C233E">
        <w:fldChar w:fldCharType="separate"/>
      </w:r>
      <w:r w:rsidR="00EF4B58">
        <w:rPr>
          <w:noProof/>
        </w:rPr>
        <w:t>24</w:t>
      </w:r>
      <w:r w:rsidR="000C233E">
        <w:rPr>
          <w:noProof/>
        </w:rPr>
        <w:fldChar w:fldCharType="end"/>
      </w:r>
      <w:r>
        <w:t>.Diagrama De Secuencia 4:Listar Cliente</w:t>
      </w:r>
      <w:bookmarkEnd w:id="179"/>
    </w:p>
    <w:p w14:paraId="0B9699C6" w14:textId="77777777" w:rsidR="00483BB6" w:rsidRDefault="00483BB6" w:rsidP="00483BB6">
      <w:pPr>
        <w:pStyle w:val="Prrafodelista"/>
        <w:ind w:left="1788"/>
        <w:jc w:val="both"/>
        <w:rPr>
          <w:rFonts w:ascii="Times New Roman" w:hAnsi="Times New Roman" w:cs="Times New Roman"/>
          <w:sz w:val="24"/>
          <w:szCs w:val="24"/>
        </w:rPr>
      </w:pPr>
    </w:p>
    <w:p w14:paraId="2B95FE26" w14:textId="77777777" w:rsidR="00483BB6" w:rsidRDefault="00483BB6" w:rsidP="00483BB6">
      <w:pPr>
        <w:pStyle w:val="Prrafodelista"/>
        <w:ind w:left="1788"/>
        <w:jc w:val="both"/>
        <w:rPr>
          <w:rFonts w:ascii="Times New Roman" w:hAnsi="Times New Roman" w:cs="Times New Roman"/>
          <w:sz w:val="24"/>
          <w:szCs w:val="24"/>
        </w:rPr>
      </w:pPr>
    </w:p>
    <w:p w14:paraId="3443BAA4" w14:textId="77777777" w:rsidR="00483BB6" w:rsidRDefault="00483BB6" w:rsidP="00483BB6">
      <w:pPr>
        <w:pStyle w:val="Prrafodelista"/>
        <w:ind w:left="1788"/>
        <w:jc w:val="both"/>
        <w:rPr>
          <w:rFonts w:ascii="Times New Roman" w:hAnsi="Times New Roman" w:cs="Times New Roman"/>
          <w:sz w:val="24"/>
          <w:szCs w:val="24"/>
        </w:rPr>
      </w:pPr>
    </w:p>
    <w:p w14:paraId="255C0051"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2AE97172" wp14:editId="58B1FD4E">
            <wp:extent cx="5971540" cy="725119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7251197"/>
                    </a:xfrm>
                    <a:prstGeom prst="rect">
                      <a:avLst/>
                    </a:prstGeom>
                    <a:noFill/>
                    <a:ln>
                      <a:noFill/>
                    </a:ln>
                  </pic:spPr>
                </pic:pic>
              </a:graphicData>
            </a:graphic>
          </wp:inline>
        </w:drawing>
      </w:r>
    </w:p>
    <w:p w14:paraId="5584FBFD" w14:textId="42B8820B" w:rsidR="00483BB6" w:rsidRDefault="00F75829" w:rsidP="00F75829">
      <w:pPr>
        <w:pStyle w:val="Descripcin"/>
        <w:jc w:val="center"/>
        <w:rPr>
          <w:rFonts w:cs="Times New Roman"/>
          <w:sz w:val="24"/>
          <w:szCs w:val="24"/>
        </w:rPr>
      </w:pPr>
      <w:bookmarkStart w:id="180" w:name="_Toc70193598"/>
      <w:r>
        <w:t xml:space="preserve">Figura </w:t>
      </w:r>
      <w:r w:rsidR="000C233E">
        <w:fldChar w:fldCharType="begin"/>
      </w:r>
      <w:r w:rsidR="000C233E">
        <w:instrText xml:space="preserve"> SEQ Figura \* ARABIC </w:instrText>
      </w:r>
      <w:r w:rsidR="000C233E">
        <w:fldChar w:fldCharType="separate"/>
      </w:r>
      <w:r w:rsidR="00EF4B58">
        <w:rPr>
          <w:noProof/>
        </w:rPr>
        <w:t>25</w:t>
      </w:r>
      <w:r w:rsidR="000C233E">
        <w:rPr>
          <w:noProof/>
        </w:rPr>
        <w:fldChar w:fldCharType="end"/>
      </w:r>
      <w:r>
        <w:t>.Diagrama De Secuencia 5:Modificar Cliente</w:t>
      </w:r>
      <w:bookmarkEnd w:id="180"/>
    </w:p>
    <w:p w14:paraId="69C40D92" w14:textId="77777777" w:rsidR="00483BB6" w:rsidRDefault="00483BB6" w:rsidP="00F75829">
      <w:pPr>
        <w:pStyle w:val="Prrafodelista"/>
        <w:ind w:left="1788"/>
        <w:jc w:val="center"/>
        <w:rPr>
          <w:rFonts w:ascii="Times New Roman" w:hAnsi="Times New Roman" w:cs="Times New Roman"/>
          <w:sz w:val="24"/>
          <w:szCs w:val="24"/>
        </w:rPr>
      </w:pPr>
    </w:p>
    <w:p w14:paraId="21499320" w14:textId="77777777" w:rsidR="00483BB6" w:rsidRPr="00347CF2" w:rsidRDefault="00483BB6" w:rsidP="00483BB6">
      <w:pPr>
        <w:pStyle w:val="Prrafodelista"/>
        <w:ind w:left="1788"/>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66432" behindDoc="0" locked="0" layoutInCell="1" allowOverlap="1" wp14:anchorId="3F4F707A" wp14:editId="659ADBAC">
                <wp:simplePos x="0" y="0"/>
                <wp:positionH relativeFrom="column">
                  <wp:posOffset>190500</wp:posOffset>
                </wp:positionH>
                <wp:positionV relativeFrom="paragraph">
                  <wp:posOffset>4545965</wp:posOffset>
                </wp:positionV>
                <wp:extent cx="5400040" cy="635"/>
                <wp:effectExtent l="0" t="0" r="0" b="0"/>
                <wp:wrapThrough wrapText="bothSides">
                  <wp:wrapPolygon edited="0">
                    <wp:start x="0" y="0"/>
                    <wp:lineTo x="0" y="21600"/>
                    <wp:lineTo x="21600" y="21600"/>
                    <wp:lineTo x="21600" y="0"/>
                  </wp:wrapPolygon>
                </wp:wrapThrough>
                <wp:docPr id="34" name="Cuadro de texto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C4575D5" w14:textId="77777777" w:rsidR="008E4ED1" w:rsidRPr="00E0291C" w:rsidRDefault="008E4ED1" w:rsidP="00483BB6">
                            <w:pPr>
                              <w:pStyle w:val="Descripcin"/>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F707A" id="Cuadro de texto 34" o:spid="_x0000_s1040" type="#_x0000_t202" style="position:absolute;left:0;text-align:left;margin-left:15pt;margin-top:357.95pt;width:42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Q6NAIAAG4EAAAOAAAAZHJzL2Uyb0RvYy54bWysVMFu2zAMvQ/YPwi6L3batB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" stroked="f">
                <v:textbox style="mso-fit-shape-to-text:t" inset="0,0,0,0">
                  <w:txbxContent>
                    <w:p w14:paraId="3C4575D5" w14:textId="77777777" w:rsidR="008E4ED1" w:rsidRPr="00E0291C" w:rsidRDefault="008E4ED1" w:rsidP="00483BB6">
                      <w:pPr>
                        <w:pStyle w:val="Descripcin"/>
                        <w:rPr>
                          <w:rFonts w:cs="Times New Roman"/>
                        </w:rPr>
                      </w:pPr>
                    </w:p>
                  </w:txbxContent>
                </v:textbox>
                <w10:wrap type="through"/>
              </v:shape>
            </w:pict>
          </mc:Fallback>
        </mc:AlternateContent>
      </w:r>
    </w:p>
    <w:p w14:paraId="1E9DFA7C" w14:textId="77777777" w:rsidR="00483BB6" w:rsidRPr="00FE7C0A" w:rsidRDefault="00483BB6" w:rsidP="00483BB6">
      <w:pPr>
        <w:pStyle w:val="Descripcin"/>
        <w:jc w:val="center"/>
        <w:rPr>
          <w:rFonts w:cs="Times New Roman"/>
        </w:rPr>
      </w:pPr>
    </w:p>
    <w:p w14:paraId="2D9F21F1" w14:textId="77777777" w:rsidR="00483BB6" w:rsidRPr="00F75829" w:rsidRDefault="00483BB6" w:rsidP="00483BB6">
      <w:pPr>
        <w:pStyle w:val="Prrafodelista"/>
        <w:numPr>
          <w:ilvl w:val="1"/>
          <w:numId w:val="8"/>
        </w:numPr>
        <w:spacing w:line="360" w:lineRule="auto"/>
        <w:jc w:val="both"/>
        <w:rPr>
          <w:rFonts w:ascii="Times New Roman" w:hAnsi="Times New Roman" w:cs="Times New Roman"/>
          <w:b/>
          <w:bCs/>
          <w:sz w:val="24"/>
          <w:szCs w:val="24"/>
        </w:rPr>
      </w:pPr>
      <w:r w:rsidRPr="00347CF2">
        <w:rPr>
          <w:rFonts w:ascii="Times New Roman" w:hAnsi="Times New Roman" w:cs="Times New Roman"/>
          <w:b/>
          <w:bCs/>
          <w:sz w:val="24"/>
          <w:szCs w:val="24"/>
        </w:rPr>
        <w:lastRenderedPageBreak/>
        <w:t xml:space="preserve">Modelo de Flujo de Procesos (Diagrama de Actividades): </w:t>
      </w:r>
      <w:r w:rsidRPr="00347CF2">
        <w:rPr>
          <w:rFonts w:ascii="Times New Roman" w:hAnsi="Times New Roman" w:cs="Times New Roman"/>
          <w:sz w:val="24"/>
          <w:szCs w:val="24"/>
        </w:rPr>
        <w:t xml:space="preserve">Proporciona una representación gráfica del flujo de interacción de una manera específica en un escenario y permite representar el flujo de actividad descrito por el caso de uso y, al mismo tiempo, indica qué participante como se puede observar </w:t>
      </w:r>
      <w:r>
        <w:rPr>
          <w:rFonts w:ascii="Times New Roman" w:hAnsi="Times New Roman" w:cs="Times New Roman"/>
          <w:sz w:val="24"/>
          <w:szCs w:val="24"/>
        </w:rPr>
        <w:t>desde</w:t>
      </w:r>
      <w:r w:rsidRPr="00347CF2">
        <w:rPr>
          <w:rFonts w:ascii="Times New Roman" w:hAnsi="Times New Roman" w:cs="Times New Roman"/>
          <w:sz w:val="24"/>
          <w:szCs w:val="24"/>
        </w:rPr>
        <w:t xml:space="preserve"> la Figura </w:t>
      </w:r>
      <w:r>
        <w:rPr>
          <w:rFonts w:ascii="Times New Roman" w:hAnsi="Times New Roman" w:cs="Times New Roman"/>
          <w:sz w:val="24"/>
          <w:szCs w:val="24"/>
        </w:rPr>
        <w:t>26 hasta la Figura 30</w:t>
      </w:r>
      <w:r w:rsidRPr="00347CF2">
        <w:rPr>
          <w:rFonts w:ascii="Times New Roman" w:hAnsi="Times New Roman" w:cs="Times New Roman"/>
          <w:sz w:val="24"/>
          <w:szCs w:val="24"/>
        </w:rPr>
        <w:t>.</w:t>
      </w:r>
    </w:p>
    <w:p w14:paraId="4CE5EB8C" w14:textId="77777777" w:rsidR="00F75829" w:rsidRDefault="00F75829" w:rsidP="00F75829">
      <w:pPr>
        <w:pStyle w:val="Prrafodelista"/>
        <w:keepNext/>
        <w:spacing w:line="360" w:lineRule="auto"/>
        <w:ind w:left="708"/>
        <w:jc w:val="both"/>
      </w:pPr>
      <w:r w:rsidRPr="00F75829">
        <w:rPr>
          <w:rFonts w:ascii="Times New Roman" w:hAnsi="Times New Roman" w:cs="Times New Roman"/>
          <w:b/>
          <w:bCs/>
          <w:noProof/>
          <w:sz w:val="24"/>
          <w:szCs w:val="24"/>
          <w:lang w:eastAsia="es-CO"/>
        </w:rPr>
        <w:drawing>
          <wp:inline distT="0" distB="0" distL="0" distR="0" wp14:anchorId="00EA5025" wp14:editId="38115C2E">
            <wp:extent cx="5970650" cy="6311348"/>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3479" cy="6314339"/>
                    </a:xfrm>
                    <a:prstGeom prst="rect">
                      <a:avLst/>
                    </a:prstGeom>
                    <a:noFill/>
                    <a:ln>
                      <a:noFill/>
                    </a:ln>
                  </pic:spPr>
                </pic:pic>
              </a:graphicData>
            </a:graphic>
          </wp:inline>
        </w:drawing>
      </w:r>
    </w:p>
    <w:p w14:paraId="2B8A4143" w14:textId="39D36F9F" w:rsidR="00F75829" w:rsidRPr="00F732FB" w:rsidRDefault="00F75829" w:rsidP="00F75829">
      <w:pPr>
        <w:pStyle w:val="Descripcin"/>
        <w:jc w:val="center"/>
        <w:rPr>
          <w:rFonts w:cs="Times New Roman"/>
          <w:b/>
          <w:bCs/>
          <w:sz w:val="24"/>
          <w:szCs w:val="24"/>
        </w:rPr>
      </w:pPr>
      <w:bookmarkStart w:id="181" w:name="_Toc70193599"/>
      <w:r>
        <w:t xml:space="preserve">Figura </w:t>
      </w:r>
      <w:r w:rsidR="000C233E">
        <w:fldChar w:fldCharType="begin"/>
      </w:r>
      <w:r w:rsidR="000C233E">
        <w:instrText xml:space="preserve"> SEQ Figura \* ARABIC </w:instrText>
      </w:r>
      <w:r w:rsidR="000C233E">
        <w:fldChar w:fldCharType="separate"/>
      </w:r>
      <w:r w:rsidR="00EF4B58">
        <w:rPr>
          <w:noProof/>
        </w:rPr>
        <w:t>26</w:t>
      </w:r>
      <w:r w:rsidR="000C233E">
        <w:rPr>
          <w:noProof/>
        </w:rPr>
        <w:fldChar w:fldCharType="end"/>
      </w:r>
      <w:r>
        <w:t>.Diagrama De Actividades 1:Agendar Reuniones</w:t>
      </w:r>
      <w:bookmarkEnd w:id="181"/>
    </w:p>
    <w:p w14:paraId="71F6744A" w14:textId="77777777" w:rsidR="00483BB6" w:rsidRPr="00347CF2" w:rsidRDefault="00483BB6" w:rsidP="00483BB6">
      <w:pPr>
        <w:pStyle w:val="Prrafodelista"/>
        <w:ind w:left="1788"/>
        <w:jc w:val="both"/>
        <w:rPr>
          <w:rFonts w:ascii="Times New Roman" w:hAnsi="Times New Roman" w:cs="Times New Roman"/>
          <w:b/>
          <w:bCs/>
          <w:sz w:val="24"/>
          <w:szCs w:val="24"/>
        </w:rPr>
      </w:pPr>
      <w:r w:rsidRPr="00F732FB">
        <w:rPr>
          <w:rFonts w:ascii="Times New Roman" w:hAnsi="Times New Roman" w:cs="Times New Roman"/>
          <w:b/>
          <w:bCs/>
          <w:sz w:val="24"/>
          <w:szCs w:val="24"/>
        </w:rPr>
        <w:t xml:space="preserve"> </w:t>
      </w:r>
    </w:p>
    <w:p w14:paraId="16D829A1"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0D0A2828" wp14:editId="59B3447F">
            <wp:extent cx="5971540" cy="655735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1540" cy="6557357"/>
                    </a:xfrm>
                    <a:prstGeom prst="rect">
                      <a:avLst/>
                    </a:prstGeom>
                    <a:noFill/>
                    <a:ln>
                      <a:noFill/>
                    </a:ln>
                  </pic:spPr>
                </pic:pic>
              </a:graphicData>
            </a:graphic>
          </wp:inline>
        </w:drawing>
      </w:r>
    </w:p>
    <w:p w14:paraId="7DC1CAF2" w14:textId="33C74B08" w:rsidR="00483BB6" w:rsidRDefault="00F75829" w:rsidP="00F75829">
      <w:pPr>
        <w:pStyle w:val="Descripcin"/>
        <w:jc w:val="center"/>
        <w:rPr>
          <w:rFonts w:cs="Times New Roman"/>
          <w:sz w:val="24"/>
          <w:szCs w:val="24"/>
        </w:rPr>
      </w:pPr>
      <w:bookmarkStart w:id="182" w:name="_Toc70193600"/>
      <w:r>
        <w:t xml:space="preserve">Figura </w:t>
      </w:r>
      <w:r w:rsidR="000C233E">
        <w:fldChar w:fldCharType="begin"/>
      </w:r>
      <w:r w:rsidR="000C233E">
        <w:instrText xml:space="preserve"> SEQ Figura \* ARABIC </w:instrText>
      </w:r>
      <w:r w:rsidR="000C233E">
        <w:fldChar w:fldCharType="separate"/>
      </w:r>
      <w:r w:rsidR="00EF4B58">
        <w:rPr>
          <w:noProof/>
        </w:rPr>
        <w:t>27</w:t>
      </w:r>
      <w:r w:rsidR="000C233E">
        <w:rPr>
          <w:noProof/>
        </w:rPr>
        <w:fldChar w:fldCharType="end"/>
      </w:r>
      <w:r>
        <w:t>.Digrama de Actividades 2:Añadir Propuesta</w:t>
      </w:r>
      <w:bookmarkEnd w:id="182"/>
    </w:p>
    <w:p w14:paraId="0E938E5E" w14:textId="77777777" w:rsidR="00483BB6" w:rsidRDefault="00483BB6" w:rsidP="00483BB6">
      <w:pPr>
        <w:pStyle w:val="Prrafodelista"/>
        <w:ind w:left="1068"/>
        <w:jc w:val="both"/>
        <w:rPr>
          <w:rFonts w:ascii="Times New Roman" w:hAnsi="Times New Roman" w:cs="Times New Roman"/>
          <w:sz w:val="24"/>
          <w:szCs w:val="24"/>
        </w:rPr>
      </w:pPr>
    </w:p>
    <w:p w14:paraId="4DC967B7" w14:textId="77777777" w:rsidR="00483BB6" w:rsidRDefault="00483BB6" w:rsidP="00483BB6">
      <w:pPr>
        <w:pStyle w:val="Prrafodelista"/>
        <w:ind w:left="1068"/>
        <w:jc w:val="both"/>
        <w:rPr>
          <w:rFonts w:ascii="Times New Roman" w:hAnsi="Times New Roman" w:cs="Times New Roman"/>
          <w:sz w:val="24"/>
          <w:szCs w:val="24"/>
        </w:rPr>
      </w:pPr>
    </w:p>
    <w:p w14:paraId="429CC0D4" w14:textId="77777777" w:rsidR="00483BB6" w:rsidRDefault="00483BB6" w:rsidP="00483BB6">
      <w:pPr>
        <w:pStyle w:val="Prrafodelista"/>
        <w:ind w:left="1068"/>
        <w:jc w:val="both"/>
        <w:rPr>
          <w:rFonts w:ascii="Times New Roman" w:hAnsi="Times New Roman" w:cs="Times New Roman"/>
          <w:sz w:val="24"/>
          <w:szCs w:val="24"/>
        </w:rPr>
      </w:pPr>
    </w:p>
    <w:p w14:paraId="129E6DB2" w14:textId="77777777" w:rsidR="00483BB6" w:rsidRDefault="00483BB6" w:rsidP="00483BB6">
      <w:pPr>
        <w:pStyle w:val="Prrafodelista"/>
        <w:ind w:left="1068"/>
        <w:jc w:val="both"/>
        <w:rPr>
          <w:rFonts w:ascii="Times New Roman" w:hAnsi="Times New Roman" w:cs="Times New Roman"/>
          <w:sz w:val="24"/>
          <w:szCs w:val="24"/>
        </w:rPr>
      </w:pPr>
    </w:p>
    <w:p w14:paraId="62E2EF9F" w14:textId="77777777" w:rsidR="00483BB6" w:rsidRDefault="00483BB6" w:rsidP="00483BB6">
      <w:pPr>
        <w:pStyle w:val="Prrafodelista"/>
        <w:ind w:left="1068"/>
        <w:jc w:val="both"/>
        <w:rPr>
          <w:rFonts w:ascii="Times New Roman" w:hAnsi="Times New Roman" w:cs="Times New Roman"/>
          <w:sz w:val="24"/>
          <w:szCs w:val="24"/>
        </w:rPr>
      </w:pPr>
    </w:p>
    <w:p w14:paraId="370F9C2D" w14:textId="77777777" w:rsidR="00483BB6" w:rsidRDefault="00483BB6" w:rsidP="00483BB6">
      <w:pPr>
        <w:pStyle w:val="Prrafodelista"/>
        <w:ind w:left="1068"/>
        <w:jc w:val="both"/>
        <w:rPr>
          <w:rFonts w:ascii="Times New Roman" w:hAnsi="Times New Roman" w:cs="Times New Roman"/>
          <w:sz w:val="24"/>
          <w:szCs w:val="24"/>
        </w:rPr>
      </w:pPr>
    </w:p>
    <w:p w14:paraId="6CE73606" w14:textId="77777777" w:rsidR="00483BB6" w:rsidRDefault="00483BB6" w:rsidP="00483BB6">
      <w:pPr>
        <w:pStyle w:val="Prrafodelista"/>
        <w:ind w:left="1068"/>
        <w:jc w:val="both"/>
        <w:rPr>
          <w:rFonts w:ascii="Times New Roman" w:hAnsi="Times New Roman" w:cs="Times New Roman"/>
          <w:sz w:val="24"/>
          <w:szCs w:val="24"/>
        </w:rPr>
      </w:pPr>
    </w:p>
    <w:p w14:paraId="7D106F8C"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4D579E4B" wp14:editId="35607B23">
            <wp:extent cx="5971540" cy="6665592"/>
            <wp:effectExtent l="0" t="0" r="0" b="25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1540" cy="6665592"/>
                    </a:xfrm>
                    <a:prstGeom prst="rect">
                      <a:avLst/>
                    </a:prstGeom>
                    <a:noFill/>
                    <a:ln>
                      <a:noFill/>
                    </a:ln>
                  </pic:spPr>
                </pic:pic>
              </a:graphicData>
            </a:graphic>
          </wp:inline>
        </w:drawing>
      </w:r>
    </w:p>
    <w:p w14:paraId="7A94594C" w14:textId="6F9E0361" w:rsidR="00483BB6" w:rsidRDefault="00F75829" w:rsidP="00F75829">
      <w:pPr>
        <w:pStyle w:val="Descripcin"/>
        <w:jc w:val="center"/>
        <w:rPr>
          <w:rFonts w:cs="Times New Roman"/>
          <w:sz w:val="24"/>
          <w:szCs w:val="24"/>
        </w:rPr>
      </w:pPr>
      <w:bookmarkStart w:id="183" w:name="_Toc70193601"/>
      <w:r>
        <w:t xml:space="preserve">Figura </w:t>
      </w:r>
      <w:r w:rsidR="000C233E">
        <w:fldChar w:fldCharType="begin"/>
      </w:r>
      <w:r w:rsidR="000C233E">
        <w:instrText xml:space="preserve"> SEQ Figura \* ARABIC </w:instrText>
      </w:r>
      <w:r w:rsidR="000C233E">
        <w:fldChar w:fldCharType="separate"/>
      </w:r>
      <w:r w:rsidR="00EF4B58">
        <w:rPr>
          <w:noProof/>
        </w:rPr>
        <w:t>28</w:t>
      </w:r>
      <w:r w:rsidR="000C233E">
        <w:rPr>
          <w:noProof/>
        </w:rPr>
        <w:fldChar w:fldCharType="end"/>
      </w:r>
      <w:r>
        <w:t>.Diagrama De Actividades 3:Añadir Lead o Contacto</w:t>
      </w:r>
      <w:bookmarkEnd w:id="183"/>
    </w:p>
    <w:p w14:paraId="2832BA2A" w14:textId="77777777" w:rsidR="00483BB6" w:rsidRDefault="00483BB6" w:rsidP="00483BB6">
      <w:pPr>
        <w:pStyle w:val="Prrafodelista"/>
        <w:ind w:left="1068"/>
        <w:jc w:val="both"/>
        <w:rPr>
          <w:rFonts w:ascii="Times New Roman" w:hAnsi="Times New Roman" w:cs="Times New Roman"/>
          <w:sz w:val="24"/>
          <w:szCs w:val="24"/>
        </w:rPr>
      </w:pPr>
    </w:p>
    <w:p w14:paraId="3D1C92FB" w14:textId="77777777" w:rsidR="00483BB6" w:rsidRDefault="00483BB6" w:rsidP="00483BB6">
      <w:pPr>
        <w:pStyle w:val="Prrafodelista"/>
        <w:ind w:left="1068"/>
        <w:jc w:val="both"/>
        <w:rPr>
          <w:rFonts w:ascii="Times New Roman" w:hAnsi="Times New Roman" w:cs="Times New Roman"/>
          <w:sz w:val="24"/>
          <w:szCs w:val="24"/>
        </w:rPr>
      </w:pPr>
    </w:p>
    <w:p w14:paraId="0C3F8A18" w14:textId="77777777" w:rsidR="00483BB6" w:rsidRDefault="00483BB6" w:rsidP="00483BB6">
      <w:pPr>
        <w:pStyle w:val="Prrafodelista"/>
        <w:ind w:left="1068"/>
        <w:jc w:val="both"/>
        <w:rPr>
          <w:rFonts w:ascii="Times New Roman" w:hAnsi="Times New Roman" w:cs="Times New Roman"/>
          <w:sz w:val="24"/>
          <w:szCs w:val="24"/>
        </w:rPr>
      </w:pPr>
    </w:p>
    <w:p w14:paraId="7CA16533" w14:textId="77777777" w:rsidR="00483BB6" w:rsidRDefault="00483BB6" w:rsidP="00483BB6">
      <w:pPr>
        <w:pStyle w:val="Prrafodelista"/>
        <w:ind w:left="1068"/>
        <w:jc w:val="both"/>
        <w:rPr>
          <w:rFonts w:ascii="Times New Roman" w:hAnsi="Times New Roman" w:cs="Times New Roman"/>
          <w:sz w:val="24"/>
          <w:szCs w:val="24"/>
        </w:rPr>
      </w:pPr>
    </w:p>
    <w:p w14:paraId="56B4555B" w14:textId="77777777" w:rsidR="00F75829" w:rsidRDefault="00F75829" w:rsidP="00483BB6">
      <w:pPr>
        <w:pStyle w:val="Prrafodelista"/>
        <w:ind w:left="1068"/>
        <w:jc w:val="both"/>
        <w:rPr>
          <w:rFonts w:ascii="Times New Roman" w:hAnsi="Times New Roman" w:cs="Times New Roman"/>
          <w:sz w:val="24"/>
          <w:szCs w:val="24"/>
        </w:rPr>
      </w:pPr>
    </w:p>
    <w:p w14:paraId="5F3B5966" w14:textId="77777777" w:rsidR="00F75829" w:rsidRDefault="00F75829" w:rsidP="00F75829">
      <w:pPr>
        <w:keepNext/>
        <w:ind w:left="708"/>
        <w:jc w:val="both"/>
      </w:pPr>
      <w:r w:rsidRPr="00F75829">
        <w:rPr>
          <w:rFonts w:ascii="Times New Roman" w:hAnsi="Times New Roman" w:cs="Times New Roman"/>
          <w:noProof/>
          <w:sz w:val="24"/>
          <w:szCs w:val="24"/>
          <w:lang w:eastAsia="es-CO"/>
        </w:rPr>
        <w:lastRenderedPageBreak/>
        <w:drawing>
          <wp:inline distT="0" distB="0" distL="0" distR="0" wp14:anchorId="5160CA07" wp14:editId="09333FFE">
            <wp:extent cx="5971540" cy="5300441"/>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1540" cy="5300441"/>
                    </a:xfrm>
                    <a:prstGeom prst="rect">
                      <a:avLst/>
                    </a:prstGeom>
                    <a:noFill/>
                    <a:ln>
                      <a:noFill/>
                    </a:ln>
                  </pic:spPr>
                </pic:pic>
              </a:graphicData>
            </a:graphic>
          </wp:inline>
        </w:drawing>
      </w:r>
    </w:p>
    <w:p w14:paraId="02E199FD" w14:textId="48B4E586" w:rsidR="00F75829" w:rsidRDefault="00F75829" w:rsidP="00F75829">
      <w:pPr>
        <w:pStyle w:val="Descripcin"/>
        <w:jc w:val="center"/>
      </w:pPr>
      <w:bookmarkStart w:id="184" w:name="_Toc70193602"/>
      <w:r>
        <w:t xml:space="preserve">Figura </w:t>
      </w:r>
      <w:r w:rsidR="000C233E">
        <w:fldChar w:fldCharType="begin"/>
      </w:r>
      <w:r w:rsidR="000C233E">
        <w:instrText xml:space="preserve"> SEQ Figura \* ARABIC </w:instrText>
      </w:r>
      <w:r w:rsidR="000C233E">
        <w:fldChar w:fldCharType="separate"/>
      </w:r>
      <w:r w:rsidR="00EF4B58">
        <w:rPr>
          <w:noProof/>
        </w:rPr>
        <w:t>29</w:t>
      </w:r>
      <w:r w:rsidR="000C233E">
        <w:rPr>
          <w:noProof/>
        </w:rPr>
        <w:fldChar w:fldCharType="end"/>
      </w:r>
      <w:r>
        <w:t>.Diagrama De Actividades 4: Listar Clientes</w:t>
      </w:r>
      <w:bookmarkEnd w:id="184"/>
    </w:p>
    <w:p w14:paraId="23DD4306" w14:textId="77777777" w:rsidR="00483BB6" w:rsidRDefault="00483BB6" w:rsidP="00F75829">
      <w:pPr>
        <w:ind w:left="708"/>
        <w:jc w:val="both"/>
        <w:rPr>
          <w:rFonts w:ascii="Times New Roman" w:hAnsi="Times New Roman" w:cs="Times New Roman"/>
          <w:sz w:val="24"/>
          <w:szCs w:val="24"/>
        </w:rPr>
      </w:pPr>
    </w:p>
    <w:p w14:paraId="7A60F4ED" w14:textId="77777777" w:rsidR="00483BB6" w:rsidRDefault="00483BB6" w:rsidP="00483BB6">
      <w:pPr>
        <w:pStyle w:val="Prrafodelista"/>
        <w:ind w:left="1068"/>
        <w:jc w:val="both"/>
        <w:rPr>
          <w:rFonts w:ascii="Times New Roman" w:hAnsi="Times New Roman" w:cs="Times New Roman"/>
          <w:sz w:val="24"/>
          <w:szCs w:val="24"/>
        </w:rPr>
      </w:pPr>
    </w:p>
    <w:p w14:paraId="74A11E55" w14:textId="77777777" w:rsidR="00483BB6" w:rsidRDefault="00483BB6" w:rsidP="00483BB6">
      <w:pPr>
        <w:pStyle w:val="Prrafodelista"/>
        <w:ind w:left="1068"/>
        <w:jc w:val="both"/>
        <w:rPr>
          <w:rFonts w:ascii="Times New Roman" w:hAnsi="Times New Roman" w:cs="Times New Roman"/>
          <w:sz w:val="24"/>
          <w:szCs w:val="24"/>
        </w:rPr>
      </w:pPr>
    </w:p>
    <w:p w14:paraId="641594FE"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0E2AB7C3" wp14:editId="17D86811">
            <wp:extent cx="5970905" cy="7593496"/>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7002" cy="7601250"/>
                    </a:xfrm>
                    <a:prstGeom prst="rect">
                      <a:avLst/>
                    </a:prstGeom>
                    <a:noFill/>
                    <a:ln>
                      <a:noFill/>
                    </a:ln>
                  </pic:spPr>
                </pic:pic>
              </a:graphicData>
            </a:graphic>
          </wp:inline>
        </w:drawing>
      </w:r>
    </w:p>
    <w:p w14:paraId="2B01C6B1" w14:textId="725C75D2" w:rsidR="00483BB6" w:rsidRDefault="00F75829" w:rsidP="00F75829">
      <w:pPr>
        <w:pStyle w:val="Descripcin"/>
        <w:jc w:val="center"/>
      </w:pPr>
      <w:bookmarkStart w:id="185" w:name="_Toc70193603"/>
      <w:r>
        <w:t xml:space="preserve">Figura </w:t>
      </w:r>
      <w:r w:rsidR="000C233E">
        <w:fldChar w:fldCharType="begin"/>
      </w:r>
      <w:r w:rsidR="000C233E">
        <w:instrText xml:space="preserve"> SEQ Figura \* ARABIC </w:instrText>
      </w:r>
      <w:r w:rsidR="000C233E">
        <w:fldChar w:fldCharType="separate"/>
      </w:r>
      <w:r w:rsidR="00EF4B58">
        <w:rPr>
          <w:noProof/>
        </w:rPr>
        <w:t>30</w:t>
      </w:r>
      <w:r w:rsidR="000C233E">
        <w:rPr>
          <w:noProof/>
        </w:rPr>
        <w:fldChar w:fldCharType="end"/>
      </w:r>
      <w:r>
        <w:t>.Diagrama De Actividades 5:Modificar Cliente</w:t>
      </w:r>
      <w:bookmarkEnd w:id="185"/>
    </w:p>
    <w:p w14:paraId="7E3035C9" w14:textId="77777777" w:rsidR="0054760C" w:rsidRPr="0054760C" w:rsidRDefault="0054760C" w:rsidP="0054760C"/>
    <w:p w14:paraId="1A8C56C9" w14:textId="77777777" w:rsidR="00483BB6" w:rsidRPr="00E0291C" w:rsidRDefault="00483BB6" w:rsidP="00483BB6">
      <w:pPr>
        <w:pStyle w:val="Prrafodelista"/>
        <w:numPr>
          <w:ilvl w:val="0"/>
          <w:numId w:val="8"/>
        </w:numPr>
        <w:jc w:val="both"/>
        <w:rPr>
          <w:rFonts w:ascii="Times New Roman" w:hAnsi="Times New Roman" w:cs="Times New Roman"/>
          <w:sz w:val="24"/>
          <w:szCs w:val="24"/>
        </w:rPr>
      </w:pPr>
      <w:r w:rsidRPr="00347CF2">
        <w:rPr>
          <w:rFonts w:ascii="Times New Roman" w:hAnsi="Times New Roman" w:cs="Times New Roman"/>
          <w:b/>
          <w:bCs/>
          <w:sz w:val="24"/>
          <w:szCs w:val="24"/>
        </w:rPr>
        <w:lastRenderedPageBreak/>
        <w:t>Modelo de Comportamiento</w:t>
      </w:r>
    </w:p>
    <w:p w14:paraId="14EA0CC0" w14:textId="77777777" w:rsidR="00483BB6" w:rsidRPr="00347CF2" w:rsidRDefault="00483BB6" w:rsidP="00483BB6">
      <w:pPr>
        <w:pStyle w:val="Prrafodelista"/>
        <w:ind w:left="1068"/>
        <w:jc w:val="both"/>
        <w:rPr>
          <w:rFonts w:ascii="Times New Roman" w:hAnsi="Times New Roman" w:cs="Times New Roman"/>
          <w:sz w:val="24"/>
          <w:szCs w:val="24"/>
        </w:rPr>
      </w:pPr>
    </w:p>
    <w:p w14:paraId="71F7F046"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 xml:space="preserve">Modelo de Flujo de Navegación (Mapeo del Sitio): </w:t>
      </w:r>
      <w:r w:rsidRPr="00347CF2">
        <w:rPr>
          <w:rFonts w:ascii="Times New Roman" w:hAnsi="Times New Roman" w:cs="Times New Roman"/>
          <w:sz w:val="24"/>
          <w:szCs w:val="24"/>
        </w:rPr>
        <w:t>Se diseña la estructura mediante la cual se muestra como se le proporcionará a cada usuario del sistema el acceso a la información y la funcionalidad que le es relevante, teniendo en cuenta el diseño de las rutas de navegación como se puede observar en la</w:t>
      </w:r>
      <w:r>
        <w:rPr>
          <w:rFonts w:ascii="Times New Roman" w:hAnsi="Times New Roman" w:cs="Times New Roman"/>
          <w:sz w:val="24"/>
          <w:szCs w:val="24"/>
        </w:rPr>
        <w:t>s</w:t>
      </w:r>
      <w:r w:rsidRPr="00347CF2">
        <w:rPr>
          <w:rFonts w:ascii="Times New Roman" w:hAnsi="Times New Roman" w:cs="Times New Roman"/>
          <w:sz w:val="24"/>
          <w:szCs w:val="24"/>
        </w:rPr>
        <w:t xml:space="preserve"> Figura </w:t>
      </w:r>
      <w:r>
        <w:rPr>
          <w:rFonts w:ascii="Times New Roman" w:hAnsi="Times New Roman" w:cs="Times New Roman"/>
          <w:sz w:val="24"/>
          <w:szCs w:val="24"/>
        </w:rPr>
        <w:t>31.</w:t>
      </w:r>
    </w:p>
    <w:p w14:paraId="4FC9950E" w14:textId="7EEDD29A" w:rsidR="0054760C" w:rsidRDefault="00A01E47" w:rsidP="0054760C">
      <w:pPr>
        <w:pStyle w:val="Prrafodelista"/>
        <w:keepNext/>
        <w:spacing w:line="360" w:lineRule="auto"/>
        <w:ind w:left="708"/>
        <w:jc w:val="center"/>
      </w:pPr>
      <w:r>
        <w:rPr>
          <w:noProof/>
          <w:lang w:eastAsia="es-CO"/>
        </w:rPr>
        <w:drawing>
          <wp:inline distT="0" distB="0" distL="0" distR="0" wp14:anchorId="04B5486C" wp14:editId="25754A5E">
            <wp:extent cx="3585556" cy="610786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AID_B6FC9533_7F9D_40fb_9A84_5E65297000F8.gif"/>
                    <pic:cNvPicPr/>
                  </pic:nvPicPr>
                  <pic:blipFill>
                    <a:blip r:embed="rId55">
                      <a:extLst>
                        <a:ext uri="{28A0092B-C50C-407E-A947-70E740481C1C}">
                          <a14:useLocalDpi xmlns:a14="http://schemas.microsoft.com/office/drawing/2010/main" val="0"/>
                        </a:ext>
                      </a:extLst>
                    </a:blip>
                    <a:stretch>
                      <a:fillRect/>
                    </a:stretch>
                  </pic:blipFill>
                  <pic:spPr>
                    <a:xfrm>
                      <a:off x="0" y="0"/>
                      <a:ext cx="3607786" cy="6145728"/>
                    </a:xfrm>
                    <a:prstGeom prst="rect">
                      <a:avLst/>
                    </a:prstGeom>
                  </pic:spPr>
                </pic:pic>
              </a:graphicData>
            </a:graphic>
          </wp:inline>
        </w:drawing>
      </w:r>
    </w:p>
    <w:p w14:paraId="03681C05" w14:textId="2F769DD9" w:rsidR="00F75829" w:rsidRDefault="0054760C" w:rsidP="0054760C">
      <w:pPr>
        <w:pStyle w:val="Descripcin"/>
        <w:jc w:val="center"/>
        <w:rPr>
          <w:rFonts w:cs="Times New Roman"/>
          <w:sz w:val="24"/>
          <w:szCs w:val="24"/>
        </w:rPr>
      </w:pPr>
      <w:bookmarkStart w:id="186" w:name="_Toc70193604"/>
      <w:r>
        <w:t xml:space="preserve">Figura </w:t>
      </w:r>
      <w:r w:rsidR="000C233E">
        <w:fldChar w:fldCharType="begin"/>
      </w:r>
      <w:r w:rsidR="000C233E">
        <w:instrText xml:space="preserve"> SEQ Figura \* ARABIC </w:instrText>
      </w:r>
      <w:r w:rsidR="000C233E">
        <w:fldChar w:fldCharType="separate"/>
      </w:r>
      <w:r w:rsidR="00EF4B58">
        <w:rPr>
          <w:noProof/>
        </w:rPr>
        <w:t>31</w:t>
      </w:r>
      <w:r w:rsidR="000C233E">
        <w:rPr>
          <w:noProof/>
        </w:rPr>
        <w:fldChar w:fldCharType="end"/>
      </w:r>
      <w:r>
        <w:t>.Mapeo Del Sitio</w:t>
      </w:r>
      <w:bookmarkEnd w:id="186"/>
    </w:p>
    <w:p w14:paraId="4C07AECD" w14:textId="77777777" w:rsidR="00483BB6" w:rsidRPr="00347CF2" w:rsidRDefault="00483BB6" w:rsidP="00483BB6">
      <w:pPr>
        <w:pStyle w:val="Prrafodelista"/>
        <w:ind w:left="1788"/>
        <w:jc w:val="both"/>
        <w:rPr>
          <w:rFonts w:ascii="Times New Roman" w:hAnsi="Times New Roman" w:cs="Times New Roman"/>
          <w:sz w:val="24"/>
          <w:szCs w:val="24"/>
        </w:rPr>
      </w:pPr>
    </w:p>
    <w:p w14:paraId="5DC9D725" w14:textId="77777777" w:rsidR="007E539A" w:rsidRDefault="00483BB6" w:rsidP="00206E63">
      <w:pPr>
        <w:pStyle w:val="Prrafodelista"/>
        <w:numPr>
          <w:ilvl w:val="1"/>
          <w:numId w:val="8"/>
        </w:numPr>
        <w:spacing w:line="360" w:lineRule="auto"/>
        <w:jc w:val="both"/>
        <w:rPr>
          <w:rFonts w:ascii="Times New Roman" w:hAnsi="Times New Roman" w:cs="Times New Roman"/>
          <w:sz w:val="24"/>
          <w:szCs w:val="24"/>
        </w:rPr>
      </w:pPr>
      <w:r w:rsidRPr="007E539A">
        <w:rPr>
          <w:rFonts w:ascii="Times New Roman" w:hAnsi="Times New Roman" w:cs="Times New Roman"/>
          <w:b/>
          <w:bCs/>
          <w:sz w:val="24"/>
          <w:szCs w:val="24"/>
        </w:rPr>
        <w:t xml:space="preserve">Wireframe (Diagrama de estructuración del sitio): </w:t>
      </w:r>
      <w:r w:rsidRPr="007E539A">
        <w:rPr>
          <w:rFonts w:ascii="Times New Roman" w:hAnsi="Times New Roman" w:cs="Times New Roman"/>
          <w:sz w:val="24"/>
          <w:szCs w:val="24"/>
        </w:rPr>
        <w:t>Se diseña el prototipo del software el cual permita dar un contexto de la usabilidad y de los escenarios obtenidos de los modelos y etapas anteriores, lo cual permite dar una perspectiva basada en la información ya obtenida y en la arquitectura del contenido como se puede observar en la Figura 32.</w:t>
      </w:r>
    </w:p>
    <w:p w14:paraId="234F9D21" w14:textId="77777777" w:rsidR="00483BB6" w:rsidRDefault="00483BB6" w:rsidP="007E539A">
      <w:pPr>
        <w:pStyle w:val="Prrafodelista"/>
        <w:spacing w:line="360" w:lineRule="auto"/>
        <w:ind w:left="1788"/>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70528" behindDoc="0" locked="0" layoutInCell="1" allowOverlap="1" wp14:anchorId="72DCAA35" wp14:editId="167AA885">
                <wp:simplePos x="0" y="0"/>
                <wp:positionH relativeFrom="margin">
                  <wp:align>left</wp:align>
                </wp:positionH>
                <wp:positionV relativeFrom="paragraph">
                  <wp:posOffset>3981450</wp:posOffset>
                </wp:positionV>
                <wp:extent cx="5972175" cy="635"/>
                <wp:effectExtent l="0" t="0" r="9525" b="0"/>
                <wp:wrapThrough wrapText="bothSides">
                  <wp:wrapPolygon edited="0">
                    <wp:start x="0" y="0"/>
                    <wp:lineTo x="0" y="20057"/>
                    <wp:lineTo x="21566" y="20057"/>
                    <wp:lineTo x="21566" y="0"/>
                    <wp:lineTo x="0" y="0"/>
                  </wp:wrapPolygon>
                </wp:wrapThrough>
                <wp:docPr id="52" name="Cuadro de texto 5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B7C418" w14:textId="77777777" w:rsidR="008E4ED1" w:rsidRPr="00497D85" w:rsidRDefault="008E4ED1" w:rsidP="00483BB6">
                            <w:pPr>
                              <w:pStyle w:val="Descripcin"/>
                              <w:jc w:val="center"/>
                              <w:rPr>
                                <w:rFonts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AA35" id="Cuadro de texto 52" o:spid="_x0000_s1041" type="#_x0000_t202" style="position:absolute;left:0;text-align:left;margin-left:0;margin-top:313.5pt;width:470.25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" stroked="f">
                <v:textbox style="mso-fit-shape-to-text:t" inset="0,0,0,0">
                  <w:txbxContent>
                    <w:p w14:paraId="01B7C418" w14:textId="77777777" w:rsidR="008E4ED1" w:rsidRPr="00497D85" w:rsidRDefault="008E4ED1" w:rsidP="00483BB6">
                      <w:pPr>
                        <w:pStyle w:val="Descripcin"/>
                        <w:jc w:val="center"/>
                        <w:rPr>
                          <w:rFonts w:cs="Times New Roman"/>
                          <w:noProof/>
                          <w:sz w:val="24"/>
                          <w:szCs w:val="24"/>
                        </w:rPr>
                      </w:pPr>
                    </w:p>
                  </w:txbxContent>
                </v:textbox>
                <w10:wrap type="through" anchorx="margin"/>
              </v:shape>
            </w:pict>
          </mc:Fallback>
        </mc:AlternateContent>
      </w:r>
      <w:r>
        <w:rPr>
          <w:noProof/>
          <w:lang w:eastAsia="es-CO"/>
        </w:rPr>
        <mc:AlternateContent>
          <mc:Choice Requires="wps">
            <w:drawing>
              <wp:anchor distT="0" distB="0" distL="114300" distR="114300" simplePos="0" relativeHeight="251674624" behindDoc="0" locked="0" layoutInCell="1" allowOverlap="1" wp14:anchorId="7A9FB421" wp14:editId="5BCE5092">
                <wp:simplePos x="0" y="0"/>
                <wp:positionH relativeFrom="column">
                  <wp:posOffset>0</wp:posOffset>
                </wp:positionH>
                <wp:positionV relativeFrom="paragraph">
                  <wp:posOffset>4016375</wp:posOffset>
                </wp:positionV>
                <wp:extent cx="6181725" cy="635"/>
                <wp:effectExtent l="0" t="0" r="0" b="0"/>
                <wp:wrapThrough wrapText="bothSides">
                  <wp:wrapPolygon edited="0">
                    <wp:start x="0" y="0"/>
                    <wp:lineTo x="0" y="21600"/>
                    <wp:lineTo x="21600" y="21600"/>
                    <wp:lineTo x="21600" y="0"/>
                  </wp:wrapPolygon>
                </wp:wrapThrough>
                <wp:docPr id="58" name="Cuadro de texto 58"/>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1A22A86A" w14:textId="77777777" w:rsidR="008E4ED1" w:rsidRPr="00DE2208" w:rsidRDefault="008E4ED1" w:rsidP="00483BB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FB421" id="Cuadro de texto 58" o:spid="_x0000_s1042" type="#_x0000_t202" style="position:absolute;left:0;text-align:left;margin-left:0;margin-top:316.25pt;width:486.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WjHNQIAAG4EAAAOAAAAZHJzL2Uyb0RvYy54bWysVMFu2zAMvQ/YPwi6L04yJCu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" stroked="f">
                <v:textbox style="mso-fit-shape-to-text:t" inset="0,0,0,0">
                  <w:txbxContent>
                    <w:p w14:paraId="1A22A86A" w14:textId="77777777" w:rsidR="008E4ED1" w:rsidRPr="00DE2208" w:rsidRDefault="008E4ED1" w:rsidP="00483BB6">
                      <w:pPr>
                        <w:pStyle w:val="Descripcin"/>
                        <w:rPr>
                          <w:noProof/>
                        </w:rPr>
                      </w:pPr>
                    </w:p>
                  </w:txbxContent>
                </v:textbox>
                <w10:wrap type="through"/>
              </v:shape>
            </w:pict>
          </mc:Fallback>
        </mc:AlternateContent>
      </w:r>
      <w:r>
        <w:rPr>
          <w:noProof/>
          <w:lang w:eastAsia="es-CO"/>
        </w:rPr>
        <mc:AlternateContent>
          <mc:Choice Requires="wps">
            <w:drawing>
              <wp:anchor distT="0" distB="0" distL="114300" distR="114300" simplePos="0" relativeHeight="251675648" behindDoc="0" locked="0" layoutInCell="1" allowOverlap="1" wp14:anchorId="14F5D12D" wp14:editId="3566608C">
                <wp:simplePos x="0" y="0"/>
                <wp:positionH relativeFrom="column">
                  <wp:posOffset>0</wp:posOffset>
                </wp:positionH>
                <wp:positionV relativeFrom="paragraph">
                  <wp:posOffset>4016375</wp:posOffset>
                </wp:positionV>
                <wp:extent cx="618172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25ED905D" w14:textId="77777777" w:rsidR="008E4ED1" w:rsidRPr="00B039B4"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5D12D" id="Cuadro de texto 59" o:spid="_x0000_s1043" type="#_x0000_t202" style="position:absolute;left:0;text-align:left;margin-left:0;margin-top:316.25pt;width:486.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" stroked="f">
                <v:textbox style="mso-fit-shape-to-text:t" inset="0,0,0,0">
                  <w:txbxContent>
                    <w:p w14:paraId="25ED905D" w14:textId="77777777" w:rsidR="008E4ED1" w:rsidRPr="00B039B4" w:rsidRDefault="008E4ED1" w:rsidP="00483BB6">
                      <w:pPr>
                        <w:pStyle w:val="Descripcin"/>
                        <w:jc w:val="center"/>
                        <w:rPr>
                          <w:rFonts w:cs="Times New Roman"/>
                          <w:noProof/>
                        </w:rPr>
                      </w:pPr>
                    </w:p>
                  </w:txbxContent>
                </v:textbox>
                <w10:wrap type="through"/>
              </v:shape>
            </w:pict>
          </mc:Fallback>
        </mc:AlternateContent>
      </w:r>
      <w:r>
        <w:rPr>
          <w:noProof/>
          <w:lang w:eastAsia="es-CO"/>
        </w:rPr>
        <mc:AlternateContent>
          <mc:Choice Requires="wps">
            <w:drawing>
              <wp:anchor distT="0" distB="0" distL="114300" distR="114300" simplePos="0" relativeHeight="251701248" behindDoc="0" locked="0" layoutInCell="1" allowOverlap="1" wp14:anchorId="3392B35A" wp14:editId="1DF74B08">
                <wp:simplePos x="0" y="0"/>
                <wp:positionH relativeFrom="column">
                  <wp:posOffset>0</wp:posOffset>
                </wp:positionH>
                <wp:positionV relativeFrom="paragraph">
                  <wp:posOffset>4016375</wp:posOffset>
                </wp:positionV>
                <wp:extent cx="6181725" cy="635"/>
                <wp:effectExtent l="0" t="0" r="0" b="0"/>
                <wp:wrapThrough wrapText="bothSides">
                  <wp:wrapPolygon edited="0">
                    <wp:start x="0" y="0"/>
                    <wp:lineTo x="0" y="21600"/>
                    <wp:lineTo x="21600" y="21600"/>
                    <wp:lineTo x="21600" y="0"/>
                  </wp:wrapPolygon>
                </wp:wrapThrough>
                <wp:docPr id="66" name="Cuadro de texto 66"/>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04E2CAF6" w14:textId="33B2DD5A" w:rsidR="008E4ED1" w:rsidRPr="00CF271F" w:rsidRDefault="008E4ED1" w:rsidP="00483BB6">
                            <w:pPr>
                              <w:pStyle w:val="Descripcin"/>
                              <w:jc w:val="center"/>
                              <w:rPr>
                                <w:rFonts w:cs="Times New Roman"/>
                                <w:noProof/>
                              </w:rPr>
                            </w:pPr>
                            <w:bookmarkStart w:id="187" w:name="_Toc66580720"/>
                            <w:bookmarkStart w:id="188" w:name="_Toc70193605"/>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Pr>
                                <w:rFonts w:cs="Times New Roman"/>
                                <w:noProof/>
                              </w:rPr>
                              <w:t>32</w:t>
                            </w:r>
                            <w:r w:rsidRPr="00CF271F">
                              <w:rPr>
                                <w:rFonts w:cs="Times New Roman"/>
                              </w:rPr>
                              <w:fldChar w:fldCharType="end"/>
                            </w:r>
                            <w:r w:rsidRPr="00CF271F">
                              <w:rPr>
                                <w:rFonts w:cs="Times New Roman"/>
                              </w:rPr>
                              <w:t xml:space="preserve">. </w:t>
                            </w:r>
                            <w:r w:rsidRPr="008F7ADF">
                              <w:rPr>
                                <w:rFonts w:cs="Times New Roman"/>
                                <w:lang w:val="en-US"/>
                              </w:rPr>
                              <w:t>Wireframe</w:t>
                            </w:r>
                            <w:r w:rsidRPr="00CF271F">
                              <w:rPr>
                                <w:rFonts w:cs="Times New Roman"/>
                              </w:rPr>
                              <w:t xml:space="preserve"> Administrador</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2B35A" id="Cuadro de texto 66" o:spid="_x0000_s1044" type="#_x0000_t202" style="position:absolute;left:0;text-align:left;margin-left:0;margin-top:316.25pt;width:486.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" stroked="f">
                <v:textbox style="mso-fit-shape-to-text:t" inset="0,0,0,0">
                  <w:txbxContent>
                    <w:p w14:paraId="04E2CAF6" w14:textId="33B2DD5A" w:rsidR="008E4ED1" w:rsidRPr="00CF271F" w:rsidRDefault="008E4ED1" w:rsidP="00483BB6">
                      <w:pPr>
                        <w:pStyle w:val="Descripcin"/>
                        <w:jc w:val="center"/>
                        <w:rPr>
                          <w:rFonts w:cs="Times New Roman"/>
                          <w:noProof/>
                        </w:rPr>
                      </w:pPr>
                      <w:bookmarkStart w:id="189" w:name="_Toc66580720"/>
                      <w:bookmarkStart w:id="190" w:name="_Toc70193605"/>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Pr>
                          <w:rFonts w:cs="Times New Roman"/>
                          <w:noProof/>
                        </w:rPr>
                        <w:t>32</w:t>
                      </w:r>
                      <w:r w:rsidRPr="00CF271F">
                        <w:rPr>
                          <w:rFonts w:cs="Times New Roman"/>
                        </w:rPr>
                        <w:fldChar w:fldCharType="end"/>
                      </w:r>
                      <w:r w:rsidRPr="00CF271F">
                        <w:rPr>
                          <w:rFonts w:cs="Times New Roman"/>
                        </w:rPr>
                        <w:t xml:space="preserve">. </w:t>
                      </w:r>
                      <w:r w:rsidRPr="008F7ADF">
                        <w:rPr>
                          <w:rFonts w:cs="Times New Roman"/>
                          <w:lang w:val="en-US"/>
                        </w:rPr>
                        <w:t>Wireframe</w:t>
                      </w:r>
                      <w:r w:rsidRPr="00CF271F">
                        <w:rPr>
                          <w:rFonts w:cs="Times New Roman"/>
                        </w:rPr>
                        <w:t xml:space="preserve"> Administrador</w:t>
                      </w:r>
                      <w:bookmarkEnd w:id="189"/>
                      <w:bookmarkEnd w:id="190"/>
                    </w:p>
                  </w:txbxContent>
                </v:textbox>
                <w10:wrap type="through"/>
              </v:shape>
            </w:pict>
          </mc:Fallback>
        </mc:AlternateContent>
      </w:r>
      <w:r w:rsidR="007E539A" w:rsidRPr="007E539A">
        <w:rPr>
          <w:rFonts w:ascii="Times New Roman" w:hAnsi="Times New Roman" w:cs="Times New Roman"/>
          <w:noProof/>
          <w:sz w:val="24"/>
          <w:szCs w:val="24"/>
          <w:lang w:eastAsia="es-CO"/>
        </w:rPr>
        <w:drawing>
          <wp:inline distT="0" distB="0" distL="0" distR="0" wp14:anchorId="33062263" wp14:editId="0D61F773">
            <wp:extent cx="5095211" cy="39815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8606" cy="4007641"/>
                    </a:xfrm>
                    <a:prstGeom prst="rect">
                      <a:avLst/>
                    </a:prstGeom>
                    <a:noFill/>
                    <a:ln>
                      <a:noFill/>
                    </a:ln>
                  </pic:spPr>
                </pic:pic>
              </a:graphicData>
            </a:graphic>
          </wp:inline>
        </w:drawing>
      </w:r>
    </w:p>
    <w:p w14:paraId="404BCA0A" w14:textId="77777777" w:rsidR="007E539A" w:rsidRDefault="007E539A" w:rsidP="007E539A">
      <w:pPr>
        <w:pStyle w:val="Prrafodelista"/>
        <w:spacing w:line="360" w:lineRule="auto"/>
        <w:ind w:left="1788"/>
        <w:jc w:val="both"/>
        <w:rPr>
          <w:rFonts w:ascii="Times New Roman" w:hAnsi="Times New Roman" w:cs="Times New Roman"/>
          <w:sz w:val="24"/>
          <w:szCs w:val="24"/>
        </w:rPr>
      </w:pPr>
    </w:p>
    <w:p w14:paraId="3692AD50" w14:textId="77777777" w:rsidR="007E539A" w:rsidRDefault="007E539A" w:rsidP="007E539A">
      <w:pPr>
        <w:pStyle w:val="Prrafodelista"/>
        <w:keepNext/>
        <w:spacing w:line="360" w:lineRule="auto"/>
        <w:ind w:left="1068"/>
        <w:jc w:val="both"/>
      </w:pPr>
      <w:r w:rsidRPr="007E539A">
        <w:rPr>
          <w:rFonts w:ascii="Times New Roman" w:hAnsi="Times New Roman" w:cs="Times New Roman"/>
          <w:noProof/>
          <w:sz w:val="24"/>
          <w:szCs w:val="24"/>
          <w:lang w:eastAsia="es-CO"/>
        </w:rPr>
        <w:lastRenderedPageBreak/>
        <w:drawing>
          <wp:inline distT="0" distB="0" distL="0" distR="0" wp14:anchorId="025EB532" wp14:editId="0659FE68">
            <wp:extent cx="5180330" cy="4312566"/>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7192" cy="4318278"/>
                    </a:xfrm>
                    <a:prstGeom prst="rect">
                      <a:avLst/>
                    </a:prstGeom>
                    <a:noFill/>
                    <a:ln>
                      <a:noFill/>
                    </a:ln>
                  </pic:spPr>
                </pic:pic>
              </a:graphicData>
            </a:graphic>
          </wp:inline>
        </w:drawing>
      </w:r>
    </w:p>
    <w:p w14:paraId="340F9B13" w14:textId="252D8BEE" w:rsidR="007E539A" w:rsidRDefault="007E539A" w:rsidP="007E539A">
      <w:pPr>
        <w:pStyle w:val="Descripcin"/>
        <w:jc w:val="center"/>
      </w:pPr>
      <w:bookmarkStart w:id="191" w:name="_Toc70193606"/>
      <w:r>
        <w:t xml:space="preserve">Figura </w:t>
      </w:r>
      <w:r w:rsidR="000C233E">
        <w:fldChar w:fldCharType="begin"/>
      </w:r>
      <w:r w:rsidR="000C233E">
        <w:instrText xml:space="preserve"> SEQ Figura \* ARABIC </w:instrText>
      </w:r>
      <w:r w:rsidR="000C233E">
        <w:fldChar w:fldCharType="separate"/>
      </w:r>
      <w:r w:rsidR="00EF4B58">
        <w:rPr>
          <w:noProof/>
        </w:rPr>
        <w:t>33</w:t>
      </w:r>
      <w:r w:rsidR="000C233E">
        <w:rPr>
          <w:noProof/>
        </w:rPr>
        <w:fldChar w:fldCharType="end"/>
      </w:r>
      <w:r>
        <w:t xml:space="preserve"> Wireframe Usuario</w:t>
      </w:r>
      <w:bookmarkEnd w:id="191"/>
    </w:p>
    <w:p w14:paraId="680DA5E8" w14:textId="6EA29B68" w:rsidR="00A01E47" w:rsidRDefault="00A01E47" w:rsidP="00A01E47"/>
    <w:p w14:paraId="3F5DA56F" w14:textId="77777777" w:rsidR="00A01E47" w:rsidRDefault="00A01E47" w:rsidP="00A01E47">
      <w:pPr>
        <w:pStyle w:val="Prrafodelista"/>
        <w:numPr>
          <w:ilvl w:val="0"/>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 xml:space="preserve">Diagrama de Presentación (Look and </w:t>
      </w:r>
      <w:r w:rsidRPr="00B64E15">
        <w:rPr>
          <w:rFonts w:ascii="Times New Roman" w:hAnsi="Times New Roman" w:cs="Times New Roman"/>
          <w:b/>
          <w:bCs/>
          <w:sz w:val="24"/>
          <w:szCs w:val="24"/>
        </w:rPr>
        <w:t>Feel</w:t>
      </w:r>
      <w:r w:rsidRPr="00347CF2">
        <w:rPr>
          <w:rFonts w:ascii="Times New Roman" w:hAnsi="Times New Roman" w:cs="Times New Roman"/>
          <w:b/>
          <w:bCs/>
          <w:sz w:val="24"/>
          <w:szCs w:val="24"/>
        </w:rPr>
        <w:t xml:space="preserve">): </w:t>
      </w:r>
      <w:r w:rsidRPr="00347CF2">
        <w:rPr>
          <w:rFonts w:ascii="Times New Roman" w:hAnsi="Times New Roman" w:cs="Times New Roman"/>
          <w:sz w:val="24"/>
          <w:szCs w:val="24"/>
        </w:rPr>
        <w:t xml:space="preserve">Se realiza el modelo de estructuración que permita tener un contexto más real en cuanto a la visualización del software y el aspecto de este para el usuario final como se puede observar en la Figura </w:t>
      </w:r>
      <w:r>
        <w:rPr>
          <w:rFonts w:ascii="Times New Roman" w:hAnsi="Times New Roman" w:cs="Times New Roman"/>
          <w:sz w:val="24"/>
          <w:szCs w:val="24"/>
        </w:rPr>
        <w:t>33</w:t>
      </w:r>
      <w:r w:rsidRPr="00347CF2">
        <w:rPr>
          <w:rFonts w:ascii="Times New Roman" w:hAnsi="Times New Roman" w:cs="Times New Roman"/>
          <w:sz w:val="24"/>
          <w:szCs w:val="24"/>
        </w:rPr>
        <w:t>.</w:t>
      </w:r>
    </w:p>
    <w:p w14:paraId="6F30D4B9" w14:textId="77777777" w:rsidR="00A01E47" w:rsidRPr="00A01E47" w:rsidRDefault="00A01E47" w:rsidP="00A01E47"/>
    <w:p w14:paraId="55BCE68B" w14:textId="1DCE967D" w:rsidR="007E3D0C" w:rsidRDefault="00A01E47" w:rsidP="00A01E47">
      <w:pPr>
        <w:pStyle w:val="Prrafodelista"/>
        <w:spacing w:line="360" w:lineRule="auto"/>
        <w:ind w:left="1068"/>
        <w:jc w:val="center"/>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760640" behindDoc="0" locked="0" layoutInCell="1" allowOverlap="1" wp14:anchorId="45819AF3" wp14:editId="69081870">
                <wp:simplePos x="0" y="0"/>
                <wp:positionH relativeFrom="column">
                  <wp:posOffset>38545</wp:posOffset>
                </wp:positionH>
                <wp:positionV relativeFrom="paragraph">
                  <wp:posOffset>2887815</wp:posOffset>
                </wp:positionV>
                <wp:extent cx="6191250" cy="635"/>
                <wp:effectExtent l="0" t="0" r="0" b="0"/>
                <wp:wrapThrough wrapText="bothSides">
                  <wp:wrapPolygon edited="0">
                    <wp:start x="0" y="0"/>
                    <wp:lineTo x="0" y="21600"/>
                    <wp:lineTo x="21600" y="21600"/>
                    <wp:lineTo x="21600" y="0"/>
                  </wp:wrapPolygon>
                </wp:wrapThrough>
                <wp:docPr id="72" name="Cuadro de texto 72"/>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52CC999F" w14:textId="3EB0D074" w:rsidR="008E4ED1" w:rsidRPr="00CF271F" w:rsidRDefault="008E4ED1" w:rsidP="007E3D0C">
                            <w:pPr>
                              <w:pStyle w:val="Descripcin"/>
                              <w:jc w:val="center"/>
                              <w:rPr>
                                <w:rFonts w:cs="Times New Roman"/>
                                <w:noProof/>
                              </w:rPr>
                            </w:pPr>
                            <w:bookmarkStart w:id="192" w:name="_Toc66580721"/>
                            <w:bookmarkStart w:id="193" w:name="_Toc70193607"/>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Pr>
                                <w:rFonts w:cs="Times New Roman"/>
                                <w:noProof/>
                              </w:rPr>
                              <w:t>34</w:t>
                            </w:r>
                            <w:r w:rsidRPr="00CF271F">
                              <w:rPr>
                                <w:rFonts w:cs="Times New Roman"/>
                              </w:rPr>
                              <w:fldChar w:fldCharType="end"/>
                            </w:r>
                            <w:r w:rsidRPr="00CF271F">
                              <w:rPr>
                                <w:rFonts w:cs="Times New Roman"/>
                              </w:rPr>
                              <w:t xml:space="preserve">. Look and </w:t>
                            </w:r>
                            <w:r w:rsidRPr="008F7ADF">
                              <w:rPr>
                                <w:rFonts w:cs="Times New Roman"/>
                                <w:lang w:val="en-US"/>
                              </w:rPr>
                              <w:t>Feel</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19AF3" id="Cuadro de texto 72" o:spid="_x0000_s1045" type="#_x0000_t202" style="position:absolute;left:0;text-align:left;margin-left:3.05pt;margin-top:227.4pt;width:48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" stroked="f">
                <v:textbox style="mso-fit-shape-to-text:t" inset="0,0,0,0">
                  <w:txbxContent>
                    <w:p w14:paraId="52CC999F" w14:textId="3EB0D074" w:rsidR="008E4ED1" w:rsidRPr="00CF271F" w:rsidRDefault="008E4ED1" w:rsidP="007E3D0C">
                      <w:pPr>
                        <w:pStyle w:val="Descripcin"/>
                        <w:jc w:val="center"/>
                        <w:rPr>
                          <w:rFonts w:cs="Times New Roman"/>
                          <w:noProof/>
                        </w:rPr>
                      </w:pPr>
                      <w:bookmarkStart w:id="194" w:name="_Toc66580721"/>
                      <w:bookmarkStart w:id="195" w:name="_Toc70193607"/>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Pr>
                          <w:rFonts w:cs="Times New Roman"/>
                          <w:noProof/>
                        </w:rPr>
                        <w:t>34</w:t>
                      </w:r>
                      <w:r w:rsidRPr="00CF271F">
                        <w:rPr>
                          <w:rFonts w:cs="Times New Roman"/>
                        </w:rPr>
                        <w:fldChar w:fldCharType="end"/>
                      </w:r>
                      <w:r w:rsidRPr="00CF271F">
                        <w:rPr>
                          <w:rFonts w:cs="Times New Roman"/>
                        </w:rPr>
                        <w:t xml:space="preserve">. Look and </w:t>
                      </w:r>
                      <w:r w:rsidRPr="008F7ADF">
                        <w:rPr>
                          <w:rFonts w:cs="Times New Roman"/>
                          <w:lang w:val="en-US"/>
                        </w:rPr>
                        <w:t>Feel</w:t>
                      </w:r>
                      <w:bookmarkEnd w:id="194"/>
                      <w:bookmarkEnd w:id="195"/>
                    </w:p>
                  </w:txbxContent>
                </v:textbox>
                <w10:wrap type="through"/>
              </v:shape>
            </w:pict>
          </mc:Fallback>
        </mc:AlternateContent>
      </w:r>
      <w:r w:rsidR="007E3D0C" w:rsidRPr="007E3D0C">
        <w:rPr>
          <w:rFonts w:ascii="Times New Roman" w:hAnsi="Times New Roman" w:cs="Times New Roman"/>
          <w:b/>
          <w:bCs/>
          <w:noProof/>
          <w:sz w:val="24"/>
          <w:szCs w:val="24"/>
          <w:lang w:eastAsia="es-CO"/>
        </w:rPr>
        <w:drawing>
          <wp:inline distT="0" distB="0" distL="0" distR="0" wp14:anchorId="71EA64EB" wp14:editId="07E4A4A2">
            <wp:extent cx="4485736" cy="27877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3838" cy="2848712"/>
                    </a:xfrm>
                    <a:prstGeom prst="rect">
                      <a:avLst/>
                    </a:prstGeom>
                    <a:noFill/>
                    <a:ln>
                      <a:noFill/>
                    </a:ln>
                  </pic:spPr>
                </pic:pic>
              </a:graphicData>
            </a:graphic>
          </wp:inline>
        </w:drawing>
      </w:r>
    </w:p>
    <w:p w14:paraId="4AE536A4" w14:textId="079943E7" w:rsidR="007E3D0C" w:rsidRPr="007E3D0C" w:rsidRDefault="007E3D0C" w:rsidP="007E3D0C">
      <w:pPr>
        <w:pStyle w:val="Prrafodelista"/>
        <w:spacing w:line="360" w:lineRule="auto"/>
        <w:ind w:left="1068"/>
        <w:jc w:val="both"/>
        <w:rPr>
          <w:rFonts w:ascii="Times New Roman" w:hAnsi="Times New Roman" w:cs="Times New Roman"/>
          <w:sz w:val="24"/>
          <w:szCs w:val="24"/>
        </w:rPr>
      </w:pPr>
    </w:p>
    <w:p w14:paraId="569EFAB5" w14:textId="2B9EA62E" w:rsidR="00483BB6" w:rsidRPr="00E0617F" w:rsidRDefault="00483BB6" w:rsidP="00E0617F">
      <w:pPr>
        <w:pStyle w:val="Ttulo2"/>
        <w:rPr>
          <w:rFonts w:ascii="Times New Roman" w:hAnsi="Times New Roman" w:cs="Times New Roman"/>
          <w:b/>
          <w:color w:val="000000" w:themeColor="text1"/>
          <w:sz w:val="24"/>
        </w:rPr>
      </w:pPr>
      <w:bookmarkStart w:id="196" w:name="_Toc45734295"/>
      <w:bookmarkStart w:id="197" w:name="_Toc47460133"/>
      <w:r w:rsidRPr="00E0617F">
        <w:rPr>
          <w:rFonts w:ascii="Times New Roman" w:hAnsi="Times New Roman" w:cs="Times New Roman"/>
          <w:b/>
          <w:color w:val="000000" w:themeColor="text1"/>
          <w:sz w:val="24"/>
        </w:rPr>
        <w:t xml:space="preserve">       </w:t>
      </w:r>
      <w:bookmarkStart w:id="198" w:name="_Toc56346788"/>
      <w:bookmarkStart w:id="199" w:name="_Toc66493401"/>
      <w:bookmarkStart w:id="200" w:name="_Toc70188398"/>
      <w:r w:rsidR="00E0617F" w:rsidRPr="00E0617F">
        <w:rPr>
          <w:rFonts w:ascii="Times New Roman" w:hAnsi="Times New Roman" w:cs="Times New Roman"/>
          <w:b/>
          <w:color w:val="000000" w:themeColor="text1"/>
          <w:sz w:val="24"/>
        </w:rPr>
        <w:t>8</w:t>
      </w:r>
      <w:r w:rsidRPr="00E0617F">
        <w:rPr>
          <w:rFonts w:ascii="Times New Roman" w:hAnsi="Times New Roman" w:cs="Times New Roman"/>
          <w:b/>
          <w:color w:val="000000" w:themeColor="text1"/>
          <w:sz w:val="24"/>
        </w:rPr>
        <w:t>.3. Etapa de Desarrollo</w:t>
      </w:r>
      <w:bookmarkEnd w:id="196"/>
      <w:bookmarkEnd w:id="197"/>
      <w:bookmarkEnd w:id="198"/>
      <w:bookmarkEnd w:id="199"/>
      <w:bookmarkEnd w:id="200"/>
    </w:p>
    <w:p w14:paraId="2C04C9DF" w14:textId="77777777" w:rsidR="00483BB6" w:rsidRPr="005E38B3" w:rsidRDefault="00483BB6" w:rsidP="00483BB6">
      <w:pPr>
        <w:spacing w:line="360" w:lineRule="auto"/>
      </w:pPr>
    </w:p>
    <w:p w14:paraId="4EC13ADD" w14:textId="77777777" w:rsidR="00483BB6" w:rsidRDefault="00483BB6" w:rsidP="00483BB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Durante esta etapa se realiza toda la actividad correspondiente a la construcción de todo lo relacionado a las tareas de codificación y generación de código del software que permita el </w:t>
      </w:r>
      <w:r>
        <w:rPr>
          <w:rFonts w:ascii="Times New Roman" w:hAnsi="Times New Roman" w:cs="Times New Roman"/>
          <w:b/>
          <w:bCs/>
          <w:sz w:val="24"/>
          <w:szCs w:val="24"/>
        </w:rPr>
        <w:t>DESARROLLO DE UN MODULO PARA LA ADMINISTRACION, CALIFICACION, GESTION COMERCIAL Y RELACION CON EL CLIENTE DE LOS PRODUCTOS Y SERVICIOS DE LA COMPAÑÍA MOVIP S.A.S.</w:t>
      </w:r>
      <w:r>
        <w:rPr>
          <w:rFonts w:ascii="Times New Roman" w:hAnsi="Times New Roman" w:cs="Times New Roman"/>
          <w:sz w:val="24"/>
          <w:szCs w:val="24"/>
        </w:rPr>
        <w:t xml:space="preserve"> En esta etapa se hace la traducción del modelado a los ambientes virtuales y de desarrollo correspondiente. De igual manera se realiza la creación directa del código fuente basado en el lenguaje de programación correspondiente, de igual manera se hace las correspondientes actividades de generación y desarrollo del software. Adicionalmente durante esta etapa se debe cumplir con el desarrollo de los siguientes entregables:</w:t>
      </w:r>
    </w:p>
    <w:p w14:paraId="65FC1BBB"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Generación del Back-</w:t>
      </w:r>
      <w:r w:rsidRPr="002324C2">
        <w:rPr>
          <w:rFonts w:ascii="Times New Roman" w:hAnsi="Times New Roman" w:cs="Times New Roman"/>
          <w:b/>
          <w:bCs/>
          <w:sz w:val="24"/>
          <w:szCs w:val="24"/>
          <w:lang w:val="en-US"/>
        </w:rPr>
        <w:t>End</w:t>
      </w:r>
    </w:p>
    <w:p w14:paraId="13C0C0E9"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Generar Base de Datos: </w:t>
      </w:r>
      <w:r>
        <w:rPr>
          <w:rFonts w:ascii="Times New Roman" w:hAnsi="Times New Roman" w:cs="Times New Roman"/>
          <w:sz w:val="24"/>
          <w:szCs w:val="24"/>
        </w:rPr>
        <w:t>Se hará el diseño de la base de datos bajo el modelo relacional,</w:t>
      </w:r>
      <w:r>
        <w:t xml:space="preserve"> </w:t>
      </w:r>
      <w:r>
        <w:rPr>
          <w:rFonts w:ascii="Times New Roman" w:hAnsi="Times New Roman" w:cs="Times New Roman"/>
          <w:sz w:val="24"/>
          <w:szCs w:val="24"/>
        </w:rPr>
        <w:t>lo cual permite establecer relaciones entre las diferentes tablas de la base de datos, es importante que esta relación se realice entre sí por un campo en común (</w:t>
      </w:r>
      <w:r w:rsidRPr="00B64E15">
        <w:rPr>
          <w:rFonts w:ascii="Times New Roman" w:hAnsi="Times New Roman" w:cs="Times New Roman"/>
          <w:sz w:val="24"/>
          <w:szCs w:val="24"/>
        </w:rPr>
        <w:t>foreign keys</w:t>
      </w:r>
      <w:r>
        <w:rPr>
          <w:rFonts w:ascii="Times New Roman" w:hAnsi="Times New Roman" w:cs="Times New Roman"/>
          <w:sz w:val="24"/>
          <w:szCs w:val="24"/>
        </w:rPr>
        <w:t xml:space="preserve">), lo cual permita seguir los criterios de normalización de bases de datos, manejando los fundamentos de atomicidad de los atributos, </w:t>
      </w:r>
      <w:r>
        <w:rPr>
          <w:rFonts w:ascii="Times New Roman" w:hAnsi="Times New Roman" w:cs="Times New Roman"/>
          <w:sz w:val="24"/>
          <w:szCs w:val="24"/>
        </w:rPr>
        <w:lastRenderedPageBreak/>
        <w:t>duplicidad de registros, integridad referencial, dependencia funcional lo cual evita que al eliminar un registro se eliminen todos los registros relacionados dependientes.</w:t>
      </w:r>
    </w:p>
    <w:p w14:paraId="64B5544E" w14:textId="51B54FA6"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Realización de Rutas: </w:t>
      </w:r>
      <w:r>
        <w:rPr>
          <w:rFonts w:ascii="Times New Roman" w:hAnsi="Times New Roman" w:cs="Times New Roman"/>
          <w:sz w:val="24"/>
          <w:szCs w:val="24"/>
        </w:rPr>
        <w:t>Se hace el diseño de los distintos tipos de peticiones (GET, POST</w:t>
      </w:r>
      <w:r w:rsidR="00A01E47">
        <w:rPr>
          <w:rFonts w:ascii="Times New Roman" w:hAnsi="Times New Roman" w:cs="Times New Roman"/>
          <w:sz w:val="24"/>
          <w:szCs w:val="24"/>
        </w:rPr>
        <w:t>, REQUEST</w:t>
      </w:r>
      <w:r>
        <w:rPr>
          <w:rFonts w:ascii="Times New Roman" w:hAnsi="Times New Roman" w:cs="Times New Roman"/>
          <w:sz w:val="24"/>
          <w:szCs w:val="24"/>
        </w:rPr>
        <w:t xml:space="preserve">) para la verificación de la información con el servidor </w:t>
      </w:r>
    </w:p>
    <w:p w14:paraId="1B700DE1" w14:textId="77777777" w:rsidR="00483BB6" w:rsidRDefault="00483BB6" w:rsidP="00483BB6">
      <w:pPr>
        <w:pStyle w:val="Prrafodelista"/>
        <w:spacing w:line="360" w:lineRule="auto"/>
        <w:ind w:left="1788"/>
        <w:jc w:val="both"/>
        <w:rPr>
          <w:rFonts w:ascii="Times New Roman" w:hAnsi="Times New Roman" w:cs="Times New Roman"/>
          <w:sz w:val="24"/>
          <w:szCs w:val="24"/>
        </w:rPr>
      </w:pPr>
    </w:p>
    <w:p w14:paraId="34D1268A"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Generación del Front-</w:t>
      </w:r>
      <w:r w:rsidRPr="002324C2">
        <w:rPr>
          <w:rFonts w:ascii="Times New Roman" w:hAnsi="Times New Roman" w:cs="Times New Roman"/>
          <w:b/>
          <w:bCs/>
          <w:sz w:val="24"/>
          <w:szCs w:val="24"/>
          <w:lang w:val="en-US"/>
        </w:rPr>
        <w:t>End</w:t>
      </w:r>
    </w:p>
    <w:p w14:paraId="56C03FA4"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Generar Paginas: </w:t>
      </w:r>
      <w:r>
        <w:rPr>
          <w:rFonts w:ascii="Times New Roman" w:hAnsi="Times New Roman" w:cs="Times New Roman"/>
          <w:sz w:val="24"/>
          <w:szCs w:val="24"/>
        </w:rPr>
        <w:t>Se hará el desarrollo de cada una de las partes correspondientes a la parte visual del software, fundamental para la interacción de cada uno de los usuarios con el mismo.</w:t>
      </w:r>
    </w:p>
    <w:p w14:paraId="285669AB" w14:textId="77777777" w:rsidR="00483BB6" w:rsidRDefault="00483BB6" w:rsidP="00483BB6">
      <w:pPr>
        <w:pStyle w:val="Prrafodelista"/>
        <w:spacing w:line="360" w:lineRule="auto"/>
        <w:ind w:left="1788"/>
        <w:jc w:val="both"/>
        <w:rPr>
          <w:rFonts w:ascii="Times New Roman" w:hAnsi="Times New Roman" w:cs="Times New Roman"/>
          <w:sz w:val="24"/>
          <w:szCs w:val="24"/>
        </w:rPr>
      </w:pPr>
    </w:p>
    <w:p w14:paraId="16209EF7" w14:textId="77777777" w:rsidR="00483BB6" w:rsidRDefault="00483BB6" w:rsidP="00483BB6">
      <w:pPr>
        <w:pStyle w:val="Prrafodelista"/>
        <w:numPr>
          <w:ilvl w:val="0"/>
          <w:numId w:val="2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Página de Inicio de Sesión</w:t>
      </w:r>
    </w:p>
    <w:p w14:paraId="7C7F1509" w14:textId="77777777" w:rsidR="00483BB6" w:rsidRDefault="00483BB6" w:rsidP="00483BB6">
      <w:pPr>
        <w:pStyle w:val="Prrafodelista"/>
        <w:keepNext/>
        <w:spacing w:line="360" w:lineRule="auto"/>
        <w:ind w:left="708"/>
        <w:jc w:val="both"/>
      </w:pPr>
      <w:r>
        <w:rPr>
          <w:noProof/>
          <w:lang w:eastAsia="es-CO"/>
        </w:rPr>
        <w:drawing>
          <wp:inline distT="0" distB="0" distL="0" distR="0" wp14:anchorId="3DC14BBC" wp14:editId="3B833FAB">
            <wp:extent cx="5759450" cy="2752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709" b="5276"/>
                    <a:stretch/>
                  </pic:blipFill>
                  <pic:spPr bwMode="auto">
                    <a:xfrm>
                      <a:off x="0" y="0"/>
                      <a:ext cx="5759450" cy="2752725"/>
                    </a:xfrm>
                    <a:prstGeom prst="rect">
                      <a:avLst/>
                    </a:prstGeom>
                    <a:ln>
                      <a:noFill/>
                    </a:ln>
                    <a:extLst>
                      <a:ext uri="{53640926-AAD7-44D8-BBD7-CCE9431645EC}">
                        <a14:shadowObscured xmlns:a14="http://schemas.microsoft.com/office/drawing/2010/main"/>
                      </a:ext>
                    </a:extLst>
                  </pic:spPr>
                </pic:pic>
              </a:graphicData>
            </a:graphic>
          </wp:inline>
        </w:drawing>
      </w:r>
    </w:p>
    <w:p w14:paraId="3256FA06" w14:textId="64110D1B" w:rsidR="00483BB6" w:rsidRDefault="00483BB6" w:rsidP="00483BB6">
      <w:pPr>
        <w:pStyle w:val="Descripcin"/>
        <w:jc w:val="center"/>
        <w:rPr>
          <w:rFonts w:cs="Times New Roman"/>
        </w:rPr>
      </w:pPr>
      <w:bookmarkStart w:id="201" w:name="_Toc66580722"/>
      <w:bookmarkStart w:id="202" w:name="_Toc70193608"/>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35</w:t>
      </w:r>
      <w:r w:rsidRPr="00CF271F">
        <w:rPr>
          <w:rFonts w:cs="Times New Roman"/>
        </w:rPr>
        <w:fldChar w:fldCharType="end"/>
      </w:r>
      <w:r w:rsidRPr="00CF271F">
        <w:rPr>
          <w:rFonts w:cs="Times New Roman"/>
        </w:rPr>
        <w:t>. Página Principal Del Software</w:t>
      </w:r>
      <w:bookmarkEnd w:id="201"/>
      <w:bookmarkEnd w:id="202"/>
    </w:p>
    <w:p w14:paraId="4DC2867B" w14:textId="698C8EED" w:rsidR="007E539A" w:rsidRDefault="007E539A" w:rsidP="007E539A"/>
    <w:p w14:paraId="5053FD27" w14:textId="41239FF4" w:rsidR="007B32C6" w:rsidRDefault="007B32C6" w:rsidP="007E539A"/>
    <w:p w14:paraId="0EBC24DE" w14:textId="62DF083A" w:rsidR="007B32C6" w:rsidRDefault="007B32C6" w:rsidP="007E539A"/>
    <w:p w14:paraId="214B8006" w14:textId="687B2FAF" w:rsidR="007B32C6" w:rsidRDefault="007B32C6" w:rsidP="007E539A"/>
    <w:p w14:paraId="58E12DAE" w14:textId="51A255A2" w:rsidR="007B32C6" w:rsidRDefault="007B32C6" w:rsidP="007E539A"/>
    <w:p w14:paraId="5BBC177E" w14:textId="59DE2F56" w:rsidR="007B32C6" w:rsidRDefault="007B32C6" w:rsidP="007E539A"/>
    <w:p w14:paraId="3BCAEC08" w14:textId="77777777" w:rsidR="007B32C6" w:rsidRPr="007E539A" w:rsidRDefault="007B32C6" w:rsidP="007E539A"/>
    <w:p w14:paraId="3AADEF68" w14:textId="77777777" w:rsidR="00483BB6" w:rsidRPr="001141CF" w:rsidRDefault="00483BB6" w:rsidP="00483BB6">
      <w:pPr>
        <w:pStyle w:val="Prrafodelista"/>
        <w:numPr>
          <w:ilvl w:val="0"/>
          <w:numId w:val="29"/>
        </w:numPr>
      </w:pPr>
      <w:r>
        <w:rPr>
          <w:rFonts w:ascii="Times New Roman" w:hAnsi="Times New Roman" w:cs="Times New Roman"/>
          <w:b/>
          <w:sz w:val="24"/>
        </w:rPr>
        <w:lastRenderedPageBreak/>
        <w:t>Inicio Rol Administrador</w:t>
      </w:r>
    </w:p>
    <w:p w14:paraId="3DC630A3" w14:textId="77777777" w:rsidR="00483BB6" w:rsidRPr="00757058" w:rsidRDefault="00483BB6" w:rsidP="00483BB6">
      <w:pPr>
        <w:pStyle w:val="Prrafodelista"/>
        <w:ind w:left="2484"/>
      </w:pPr>
    </w:p>
    <w:p w14:paraId="7744BE78" w14:textId="77777777" w:rsidR="00483BB6" w:rsidRDefault="00EB49B7" w:rsidP="00483BB6">
      <w:pPr>
        <w:pStyle w:val="Prrafodelista"/>
        <w:keepNext/>
        <w:ind w:left="708"/>
      </w:pPr>
      <w:r>
        <w:rPr>
          <w:noProof/>
          <w:lang w:eastAsia="es-CO"/>
        </w:rPr>
        <w:drawing>
          <wp:inline distT="0" distB="0" distL="0" distR="0" wp14:anchorId="352E4AD4" wp14:editId="4BF97A56">
            <wp:extent cx="5876925" cy="2667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051" r="1584" b="7509"/>
                    <a:stretch/>
                  </pic:blipFill>
                  <pic:spPr bwMode="auto">
                    <a:xfrm>
                      <a:off x="0" y="0"/>
                      <a:ext cx="5876925" cy="2667000"/>
                    </a:xfrm>
                    <a:prstGeom prst="rect">
                      <a:avLst/>
                    </a:prstGeom>
                    <a:ln>
                      <a:noFill/>
                    </a:ln>
                    <a:extLst>
                      <a:ext uri="{53640926-AAD7-44D8-BBD7-CCE9431645EC}">
                        <a14:shadowObscured xmlns:a14="http://schemas.microsoft.com/office/drawing/2010/main"/>
                      </a:ext>
                    </a:extLst>
                  </pic:spPr>
                </pic:pic>
              </a:graphicData>
            </a:graphic>
          </wp:inline>
        </w:drawing>
      </w:r>
    </w:p>
    <w:p w14:paraId="234BF8F5" w14:textId="5410FCC5" w:rsidR="00483BB6" w:rsidRPr="00CF271F" w:rsidRDefault="00483BB6" w:rsidP="00483BB6">
      <w:pPr>
        <w:pStyle w:val="Descripcin"/>
        <w:jc w:val="center"/>
        <w:rPr>
          <w:rFonts w:cs="Times New Roman"/>
        </w:rPr>
      </w:pPr>
      <w:bookmarkStart w:id="203" w:name="_Toc66580723"/>
      <w:bookmarkStart w:id="204" w:name="_Toc70193609"/>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36</w:t>
      </w:r>
      <w:r w:rsidRPr="00CF271F">
        <w:rPr>
          <w:rFonts w:cs="Times New Roman"/>
        </w:rPr>
        <w:fldChar w:fldCharType="end"/>
      </w:r>
      <w:r w:rsidRPr="00C623F7">
        <w:rPr>
          <w:rFonts w:cs="Times New Roman"/>
          <w:lang w:val="en-US"/>
        </w:rPr>
        <w:t>. Dashboard</w:t>
      </w:r>
      <w:r w:rsidRPr="00CF271F">
        <w:rPr>
          <w:rFonts w:cs="Times New Roman"/>
        </w:rPr>
        <w:t xml:space="preserve"> Administrador</w:t>
      </w:r>
      <w:bookmarkEnd w:id="203"/>
      <w:bookmarkEnd w:id="204"/>
    </w:p>
    <w:p w14:paraId="349A901E" w14:textId="77777777" w:rsidR="00483BB6" w:rsidRPr="00FC3318" w:rsidRDefault="00483BB6" w:rsidP="00483BB6">
      <w:pPr>
        <w:pStyle w:val="Descripcin"/>
        <w:jc w:val="center"/>
        <w:rPr>
          <w:rFonts w:cs="Times New Roman"/>
        </w:rPr>
      </w:pPr>
    </w:p>
    <w:p w14:paraId="2897A2D2" w14:textId="77777777" w:rsidR="00483BB6" w:rsidRPr="00757058" w:rsidRDefault="00483BB6" w:rsidP="00483BB6">
      <w:pPr>
        <w:pStyle w:val="Prrafodelista"/>
        <w:numPr>
          <w:ilvl w:val="0"/>
          <w:numId w:val="29"/>
        </w:numPr>
      </w:pPr>
      <w:r>
        <w:rPr>
          <w:rFonts w:ascii="Times New Roman" w:hAnsi="Times New Roman" w:cs="Times New Roman"/>
          <w:b/>
          <w:sz w:val="24"/>
        </w:rPr>
        <w:t>Formulario de Registro de Leads</w:t>
      </w:r>
    </w:p>
    <w:p w14:paraId="5C4E168C" w14:textId="77777777" w:rsidR="00483BB6" w:rsidRPr="00757058" w:rsidRDefault="00483BB6" w:rsidP="00483BB6">
      <w:pPr>
        <w:pStyle w:val="Prrafodelista"/>
        <w:ind w:left="2484"/>
      </w:pPr>
    </w:p>
    <w:p w14:paraId="3AC3E4E8" w14:textId="77777777" w:rsidR="00483BB6" w:rsidRDefault="00483BB6" w:rsidP="00483BB6">
      <w:pPr>
        <w:pStyle w:val="Prrafodelista"/>
        <w:keepNext/>
        <w:ind w:left="708"/>
      </w:pPr>
    </w:p>
    <w:p w14:paraId="08316F47" w14:textId="77777777" w:rsidR="00206E63" w:rsidRDefault="00206E63" w:rsidP="00206E63">
      <w:pPr>
        <w:pStyle w:val="Descripcin"/>
        <w:keepNext/>
        <w:ind w:left="708"/>
        <w:jc w:val="center"/>
      </w:pPr>
      <w:r>
        <w:rPr>
          <w:noProof/>
          <w:lang w:eastAsia="es-CO"/>
        </w:rPr>
        <w:drawing>
          <wp:inline distT="0" distB="0" distL="0" distR="0" wp14:anchorId="3CD70E7B" wp14:editId="21536B56">
            <wp:extent cx="5971540" cy="27336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051" b="5523"/>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6B86A5D8" w14:textId="28B4C05B" w:rsidR="00483BB6" w:rsidRDefault="00206E63" w:rsidP="00206E63">
      <w:pPr>
        <w:pStyle w:val="Descripcin"/>
        <w:jc w:val="center"/>
      </w:pPr>
      <w:bookmarkStart w:id="205" w:name="_Toc70193610"/>
      <w:r>
        <w:t xml:space="preserve">Figura </w:t>
      </w:r>
      <w:r w:rsidR="000C233E">
        <w:fldChar w:fldCharType="begin"/>
      </w:r>
      <w:r w:rsidR="000C233E">
        <w:instrText xml:space="preserve"> SEQ Figura \* ARABIC </w:instrText>
      </w:r>
      <w:r w:rsidR="000C233E">
        <w:fldChar w:fldCharType="separate"/>
      </w:r>
      <w:r w:rsidR="00EF4B58">
        <w:rPr>
          <w:noProof/>
        </w:rPr>
        <w:t>37</w:t>
      </w:r>
      <w:r w:rsidR="000C233E">
        <w:rPr>
          <w:noProof/>
        </w:rPr>
        <w:fldChar w:fldCharType="end"/>
      </w:r>
      <w:r>
        <w:t>. Formulario de registro de Leads</w:t>
      </w:r>
      <w:bookmarkEnd w:id="205"/>
    </w:p>
    <w:p w14:paraId="2795525F" w14:textId="72CDB70F" w:rsidR="00483BB6" w:rsidRDefault="00483BB6" w:rsidP="00483BB6"/>
    <w:p w14:paraId="58F4B794" w14:textId="3F338FCB" w:rsidR="007B32C6" w:rsidRDefault="007B32C6" w:rsidP="00483BB6"/>
    <w:p w14:paraId="38202F38" w14:textId="45C05454" w:rsidR="007B32C6" w:rsidRDefault="007B32C6" w:rsidP="00483BB6"/>
    <w:p w14:paraId="7E700450" w14:textId="77777777" w:rsidR="007B32C6" w:rsidRPr="00401F5A" w:rsidRDefault="007B32C6" w:rsidP="00483BB6"/>
    <w:p w14:paraId="2685C694" w14:textId="77777777" w:rsidR="00483BB6" w:rsidRDefault="00483BB6" w:rsidP="00483BB6">
      <w:pPr>
        <w:pStyle w:val="Prrafodelista"/>
        <w:numPr>
          <w:ilvl w:val="0"/>
          <w:numId w:val="29"/>
        </w:numPr>
        <w:rPr>
          <w:rFonts w:ascii="Times New Roman" w:hAnsi="Times New Roman" w:cs="Times New Roman"/>
          <w:b/>
          <w:sz w:val="24"/>
        </w:rPr>
      </w:pPr>
      <w:r w:rsidRPr="00401F5A">
        <w:rPr>
          <w:rFonts w:ascii="Times New Roman" w:hAnsi="Times New Roman" w:cs="Times New Roman"/>
          <w:b/>
          <w:sz w:val="24"/>
        </w:rPr>
        <w:lastRenderedPageBreak/>
        <w:t>Listado De Leads Registrados</w:t>
      </w:r>
    </w:p>
    <w:p w14:paraId="751FDADA" w14:textId="77777777" w:rsidR="00483BB6" w:rsidRPr="00401F5A" w:rsidRDefault="00483BB6" w:rsidP="00483BB6">
      <w:pPr>
        <w:pStyle w:val="Prrafodelista"/>
        <w:ind w:left="2484"/>
        <w:rPr>
          <w:rFonts w:ascii="Times New Roman" w:hAnsi="Times New Roman" w:cs="Times New Roman"/>
          <w:b/>
          <w:sz w:val="24"/>
        </w:rPr>
      </w:pPr>
    </w:p>
    <w:p w14:paraId="621BDB26" w14:textId="77777777" w:rsidR="00483BB6" w:rsidRDefault="00483BB6" w:rsidP="00483BB6">
      <w:pPr>
        <w:keepNext/>
        <w:ind w:left="708"/>
      </w:pPr>
      <w:r>
        <w:rPr>
          <w:noProof/>
          <w:lang w:eastAsia="es-CO"/>
        </w:rPr>
        <w:drawing>
          <wp:inline distT="0" distB="0" distL="0" distR="0" wp14:anchorId="1849963D" wp14:editId="5A156D63">
            <wp:extent cx="5758466" cy="275292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614" b="5349"/>
                    <a:stretch/>
                  </pic:blipFill>
                  <pic:spPr bwMode="auto">
                    <a:xfrm>
                      <a:off x="0" y="0"/>
                      <a:ext cx="5758466" cy="2752928"/>
                    </a:xfrm>
                    <a:prstGeom prst="rect">
                      <a:avLst/>
                    </a:prstGeom>
                    <a:ln>
                      <a:noFill/>
                    </a:ln>
                    <a:extLst>
                      <a:ext uri="{53640926-AAD7-44D8-BBD7-CCE9431645EC}">
                        <a14:shadowObscured xmlns:a14="http://schemas.microsoft.com/office/drawing/2010/main"/>
                      </a:ext>
                    </a:extLst>
                  </pic:spPr>
                </pic:pic>
              </a:graphicData>
            </a:graphic>
          </wp:inline>
        </w:drawing>
      </w:r>
    </w:p>
    <w:p w14:paraId="61B327AE" w14:textId="010A08A2" w:rsidR="00483BB6" w:rsidRDefault="00483BB6" w:rsidP="00483BB6">
      <w:pPr>
        <w:pStyle w:val="Descripcin"/>
        <w:jc w:val="center"/>
        <w:rPr>
          <w:rFonts w:cs="Times New Roman"/>
        </w:rPr>
      </w:pPr>
      <w:bookmarkStart w:id="206" w:name="_Toc66580725"/>
      <w:bookmarkStart w:id="207" w:name="_Toc70193611"/>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38</w:t>
      </w:r>
      <w:r w:rsidRPr="00CF271F">
        <w:rPr>
          <w:rFonts w:cs="Times New Roman"/>
        </w:rPr>
        <w:fldChar w:fldCharType="end"/>
      </w:r>
      <w:r w:rsidRPr="00CF271F">
        <w:rPr>
          <w:rFonts w:cs="Times New Roman"/>
        </w:rPr>
        <w:t>. Listado de Leads Registrados</w:t>
      </w:r>
      <w:bookmarkEnd w:id="206"/>
      <w:bookmarkEnd w:id="207"/>
    </w:p>
    <w:p w14:paraId="3106271D" w14:textId="77777777" w:rsidR="00483BB6" w:rsidRPr="00401F5A" w:rsidRDefault="00483BB6" w:rsidP="00483BB6"/>
    <w:p w14:paraId="54174266" w14:textId="77777777" w:rsidR="00483BB6" w:rsidRDefault="00483BB6" w:rsidP="00483BB6">
      <w:pPr>
        <w:pStyle w:val="Descripcin"/>
        <w:jc w:val="center"/>
        <w:rPr>
          <w:rFonts w:cs="Times New Roman"/>
        </w:rPr>
      </w:pPr>
    </w:p>
    <w:p w14:paraId="1B5B2C1B" w14:textId="77777777" w:rsidR="00483BB6" w:rsidRDefault="00483BB6" w:rsidP="00483BB6">
      <w:pPr>
        <w:pStyle w:val="Prrafodelista"/>
        <w:numPr>
          <w:ilvl w:val="0"/>
          <w:numId w:val="29"/>
        </w:numPr>
        <w:rPr>
          <w:rFonts w:ascii="Times New Roman" w:hAnsi="Times New Roman" w:cs="Times New Roman"/>
          <w:b/>
          <w:sz w:val="24"/>
        </w:rPr>
      </w:pPr>
      <w:r>
        <w:rPr>
          <w:noProof/>
          <w:lang w:eastAsia="es-CO"/>
        </w:rPr>
        <w:drawing>
          <wp:anchor distT="0" distB="0" distL="114300" distR="114300" simplePos="0" relativeHeight="251706368" behindDoc="0" locked="0" layoutInCell="1" allowOverlap="1" wp14:anchorId="031256E5" wp14:editId="719C4031">
            <wp:simplePos x="0" y="0"/>
            <wp:positionH relativeFrom="column">
              <wp:posOffset>412412</wp:posOffset>
            </wp:positionH>
            <wp:positionV relativeFrom="paragraph">
              <wp:posOffset>324539</wp:posOffset>
            </wp:positionV>
            <wp:extent cx="5758180" cy="2753360"/>
            <wp:effectExtent l="0" t="0" r="0" b="8890"/>
            <wp:wrapThrough wrapText="bothSides">
              <wp:wrapPolygon edited="0">
                <wp:start x="0" y="0"/>
                <wp:lineTo x="0" y="21520"/>
                <wp:lineTo x="21509" y="21520"/>
                <wp:lineTo x="21509"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9915" b="5364"/>
                    <a:stretch/>
                  </pic:blipFill>
                  <pic:spPr bwMode="auto">
                    <a:xfrm>
                      <a:off x="0" y="0"/>
                      <a:ext cx="575818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1F5A">
        <w:rPr>
          <w:rFonts w:ascii="Times New Roman" w:hAnsi="Times New Roman" w:cs="Times New Roman"/>
          <w:b/>
          <w:sz w:val="24"/>
        </w:rPr>
        <w:t>Visualización Detalle del Lead Registrado</w:t>
      </w:r>
    </w:p>
    <w:p w14:paraId="13B7D49D" w14:textId="77777777" w:rsidR="00483BB6" w:rsidRPr="00401F5A" w:rsidRDefault="00483BB6" w:rsidP="00483BB6">
      <w:pPr>
        <w:pStyle w:val="Prrafodelista"/>
        <w:ind w:left="2484"/>
        <w:rPr>
          <w:rFonts w:ascii="Times New Roman" w:hAnsi="Times New Roman" w:cs="Times New Roman"/>
          <w:b/>
          <w:sz w:val="24"/>
        </w:rPr>
      </w:pPr>
      <w:r>
        <w:rPr>
          <w:noProof/>
          <w:lang w:eastAsia="es-CO"/>
        </w:rPr>
        <mc:AlternateContent>
          <mc:Choice Requires="wps">
            <w:drawing>
              <wp:anchor distT="0" distB="0" distL="114300" distR="114300" simplePos="0" relativeHeight="251703296" behindDoc="0" locked="0" layoutInCell="1" allowOverlap="1" wp14:anchorId="12579011" wp14:editId="443E94BF">
                <wp:simplePos x="0" y="0"/>
                <wp:positionH relativeFrom="column">
                  <wp:posOffset>246542</wp:posOffset>
                </wp:positionH>
                <wp:positionV relativeFrom="paragraph">
                  <wp:posOffset>3036422</wp:posOffset>
                </wp:positionV>
                <wp:extent cx="5758815" cy="635"/>
                <wp:effectExtent l="0" t="0" r="0" b="0"/>
                <wp:wrapThrough wrapText="bothSides">
                  <wp:wrapPolygon edited="0">
                    <wp:start x="0" y="0"/>
                    <wp:lineTo x="0" y="21600"/>
                    <wp:lineTo x="21600" y="21600"/>
                    <wp:lineTo x="21600" y="0"/>
                  </wp:wrapPolygon>
                </wp:wrapThrough>
                <wp:docPr id="24" name="Cuadro de texto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2F3FAA2" w14:textId="402DF9BD" w:rsidR="008E4ED1" w:rsidRPr="00A700B2" w:rsidRDefault="008E4ED1" w:rsidP="00483BB6">
                            <w:pPr>
                              <w:pStyle w:val="Descripcin"/>
                              <w:jc w:val="center"/>
                              <w:rPr>
                                <w:rFonts w:cs="Times New Roman"/>
                                <w:noProof/>
                              </w:rPr>
                            </w:pPr>
                            <w:bookmarkStart w:id="208" w:name="_Toc66580726"/>
                            <w:bookmarkStart w:id="209" w:name="_Toc70193612"/>
                            <w:r w:rsidRPr="00A700B2">
                              <w:rPr>
                                <w:rFonts w:cs="Times New Roman"/>
                              </w:rPr>
                              <w:t xml:space="preserve">Figura </w:t>
                            </w:r>
                            <w:r w:rsidRPr="00A700B2">
                              <w:rPr>
                                <w:rFonts w:cs="Times New Roman"/>
                              </w:rPr>
                              <w:fldChar w:fldCharType="begin"/>
                            </w:r>
                            <w:r w:rsidRPr="00A700B2">
                              <w:rPr>
                                <w:rFonts w:cs="Times New Roman"/>
                              </w:rPr>
                              <w:instrText xml:space="preserve"> SEQ Figura \* ARABIC </w:instrText>
                            </w:r>
                            <w:r w:rsidRPr="00A700B2">
                              <w:rPr>
                                <w:rFonts w:cs="Times New Roman"/>
                              </w:rPr>
                              <w:fldChar w:fldCharType="separate"/>
                            </w:r>
                            <w:r>
                              <w:rPr>
                                <w:rFonts w:cs="Times New Roman"/>
                                <w:noProof/>
                              </w:rPr>
                              <w:t>39</w:t>
                            </w:r>
                            <w:r w:rsidRPr="00A700B2">
                              <w:rPr>
                                <w:rFonts w:cs="Times New Roman"/>
                              </w:rPr>
                              <w:fldChar w:fldCharType="end"/>
                            </w:r>
                            <w:r w:rsidRPr="00A700B2">
                              <w:rPr>
                                <w:rFonts w:cs="Times New Roman"/>
                              </w:rPr>
                              <w:t>. Visualización Detalles Del Lead</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9011" id="Cuadro de texto 24" o:spid="_x0000_s1046" type="#_x0000_t202" style="position:absolute;left:0;text-align:left;margin-left:19.4pt;margin-top:239.1pt;width:453.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" stroked="f">
                <v:textbox style="mso-fit-shape-to-text:t" inset="0,0,0,0">
                  <w:txbxContent>
                    <w:p w14:paraId="22F3FAA2" w14:textId="402DF9BD" w:rsidR="008E4ED1" w:rsidRPr="00A700B2" w:rsidRDefault="008E4ED1" w:rsidP="00483BB6">
                      <w:pPr>
                        <w:pStyle w:val="Descripcin"/>
                        <w:jc w:val="center"/>
                        <w:rPr>
                          <w:rFonts w:cs="Times New Roman"/>
                          <w:noProof/>
                        </w:rPr>
                      </w:pPr>
                      <w:bookmarkStart w:id="210" w:name="_Toc66580726"/>
                      <w:bookmarkStart w:id="211" w:name="_Toc70193612"/>
                      <w:r w:rsidRPr="00A700B2">
                        <w:rPr>
                          <w:rFonts w:cs="Times New Roman"/>
                        </w:rPr>
                        <w:t xml:space="preserve">Figura </w:t>
                      </w:r>
                      <w:r w:rsidRPr="00A700B2">
                        <w:rPr>
                          <w:rFonts w:cs="Times New Roman"/>
                        </w:rPr>
                        <w:fldChar w:fldCharType="begin"/>
                      </w:r>
                      <w:r w:rsidRPr="00A700B2">
                        <w:rPr>
                          <w:rFonts w:cs="Times New Roman"/>
                        </w:rPr>
                        <w:instrText xml:space="preserve"> SEQ Figura \* ARABIC </w:instrText>
                      </w:r>
                      <w:r w:rsidRPr="00A700B2">
                        <w:rPr>
                          <w:rFonts w:cs="Times New Roman"/>
                        </w:rPr>
                        <w:fldChar w:fldCharType="separate"/>
                      </w:r>
                      <w:r>
                        <w:rPr>
                          <w:rFonts w:cs="Times New Roman"/>
                          <w:noProof/>
                        </w:rPr>
                        <w:t>39</w:t>
                      </w:r>
                      <w:r w:rsidRPr="00A700B2">
                        <w:rPr>
                          <w:rFonts w:cs="Times New Roman"/>
                        </w:rPr>
                        <w:fldChar w:fldCharType="end"/>
                      </w:r>
                      <w:r w:rsidRPr="00A700B2">
                        <w:rPr>
                          <w:rFonts w:cs="Times New Roman"/>
                        </w:rPr>
                        <w:t>. Visualización Detalles Del Lead</w:t>
                      </w:r>
                      <w:bookmarkEnd w:id="210"/>
                      <w:bookmarkEnd w:id="211"/>
                    </w:p>
                  </w:txbxContent>
                </v:textbox>
                <w10:wrap type="through"/>
              </v:shape>
            </w:pict>
          </mc:Fallback>
        </mc:AlternateContent>
      </w:r>
    </w:p>
    <w:p w14:paraId="0E64457C" w14:textId="77777777" w:rsidR="00483BB6" w:rsidRPr="00401F5A" w:rsidRDefault="00483BB6" w:rsidP="00483BB6">
      <w:pPr>
        <w:pStyle w:val="Prrafodelista"/>
        <w:keepNext/>
        <w:numPr>
          <w:ilvl w:val="0"/>
          <w:numId w:val="29"/>
        </w:numPr>
      </w:pPr>
      <w:r w:rsidRPr="00401F5A">
        <w:rPr>
          <w:rFonts w:ascii="Times New Roman" w:hAnsi="Times New Roman" w:cs="Times New Roman"/>
          <w:b/>
          <w:sz w:val="24"/>
        </w:rPr>
        <w:lastRenderedPageBreak/>
        <w:t>Formulario De Modificación de Leads</w:t>
      </w:r>
    </w:p>
    <w:p w14:paraId="37CA4D3C" w14:textId="77777777" w:rsidR="00483BB6" w:rsidRDefault="00483BB6" w:rsidP="00483BB6">
      <w:pPr>
        <w:pStyle w:val="Prrafodelista"/>
        <w:keepNext/>
        <w:ind w:left="2484"/>
      </w:pPr>
      <w:r>
        <w:rPr>
          <w:noProof/>
          <w:lang w:eastAsia="es-CO"/>
        </w:rPr>
        <w:drawing>
          <wp:anchor distT="0" distB="0" distL="114300" distR="114300" simplePos="0" relativeHeight="251705344" behindDoc="0" locked="0" layoutInCell="1" allowOverlap="1" wp14:anchorId="2FDD428C" wp14:editId="564EC28F">
            <wp:simplePos x="0" y="0"/>
            <wp:positionH relativeFrom="column">
              <wp:posOffset>451701</wp:posOffset>
            </wp:positionH>
            <wp:positionV relativeFrom="paragraph">
              <wp:posOffset>226871</wp:posOffset>
            </wp:positionV>
            <wp:extent cx="5758180" cy="2753360"/>
            <wp:effectExtent l="0" t="0" r="0" b="8890"/>
            <wp:wrapThrough wrapText="bothSides">
              <wp:wrapPolygon edited="0">
                <wp:start x="0" y="0"/>
                <wp:lineTo x="0" y="21520"/>
                <wp:lineTo x="21509" y="21520"/>
                <wp:lineTo x="21509"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9708" b="4982"/>
                    <a:stretch/>
                  </pic:blipFill>
                  <pic:spPr bwMode="auto">
                    <a:xfrm>
                      <a:off x="0" y="0"/>
                      <a:ext cx="575818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1D08F" w14:textId="5000B422" w:rsidR="00483BB6" w:rsidRPr="00CF271F" w:rsidRDefault="00483BB6" w:rsidP="00483BB6">
      <w:pPr>
        <w:pStyle w:val="Descripcin"/>
        <w:jc w:val="center"/>
        <w:rPr>
          <w:rFonts w:cs="Times New Roman"/>
        </w:rPr>
      </w:pPr>
      <w:bookmarkStart w:id="212" w:name="_Toc66580727"/>
      <w:bookmarkStart w:id="213" w:name="_Toc70193613"/>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40</w:t>
      </w:r>
      <w:r w:rsidRPr="00CF271F">
        <w:rPr>
          <w:rFonts w:cs="Times New Roman"/>
        </w:rPr>
        <w:fldChar w:fldCharType="end"/>
      </w:r>
      <w:r w:rsidRPr="00CF271F">
        <w:rPr>
          <w:rFonts w:cs="Times New Roman"/>
        </w:rPr>
        <w:t>. Formulario de edición de leads</w:t>
      </w:r>
      <w:bookmarkEnd w:id="212"/>
      <w:bookmarkEnd w:id="213"/>
    </w:p>
    <w:p w14:paraId="4BAAEF04" w14:textId="77777777" w:rsidR="00483BB6" w:rsidRPr="004337A3" w:rsidRDefault="00483BB6" w:rsidP="00483BB6">
      <w:pPr>
        <w:pStyle w:val="Descripcin"/>
        <w:jc w:val="center"/>
        <w:rPr>
          <w:rFonts w:cs="Times New Roman"/>
        </w:rPr>
      </w:pPr>
    </w:p>
    <w:p w14:paraId="77A049F6" w14:textId="77777777" w:rsidR="00483BB6" w:rsidRDefault="00483BB6" w:rsidP="00206E63">
      <w:pPr>
        <w:pStyle w:val="Descripcin"/>
        <w:jc w:val="center"/>
      </w:pPr>
    </w:p>
    <w:p w14:paraId="706581E6" w14:textId="77777777" w:rsidR="00206E63" w:rsidRPr="00206E63" w:rsidRDefault="00206E63" w:rsidP="00206E63">
      <w:pPr>
        <w:pStyle w:val="Prrafodelista"/>
        <w:numPr>
          <w:ilvl w:val="0"/>
          <w:numId w:val="29"/>
        </w:numPr>
      </w:pPr>
      <w:r>
        <w:rPr>
          <w:rFonts w:ascii="Times New Roman" w:hAnsi="Times New Roman" w:cs="Times New Roman"/>
          <w:b/>
          <w:sz w:val="24"/>
        </w:rPr>
        <w:t>Formulario de registro de información de contacto</w:t>
      </w:r>
    </w:p>
    <w:p w14:paraId="01353B23" w14:textId="77777777" w:rsidR="00206E63" w:rsidRDefault="00206E63" w:rsidP="00206E63">
      <w:pPr>
        <w:keepNext/>
        <w:ind w:left="708"/>
      </w:pPr>
      <w:r>
        <w:rPr>
          <w:noProof/>
          <w:lang w:eastAsia="es-CO"/>
        </w:rPr>
        <w:drawing>
          <wp:inline distT="0" distB="0" distL="0" distR="0" wp14:anchorId="268ACFA7" wp14:editId="364CFC21">
            <wp:extent cx="5612130" cy="255270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80" b="6118"/>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722A5473" w14:textId="6232AA72" w:rsidR="00206E63" w:rsidRDefault="00206E63" w:rsidP="00206E63">
      <w:pPr>
        <w:pStyle w:val="Descripcin"/>
        <w:jc w:val="center"/>
      </w:pPr>
      <w:bookmarkStart w:id="214" w:name="_Toc70193614"/>
      <w:r>
        <w:t xml:space="preserve">Figura </w:t>
      </w:r>
      <w:r w:rsidR="000C233E">
        <w:fldChar w:fldCharType="begin"/>
      </w:r>
      <w:r w:rsidR="000C233E">
        <w:instrText xml:space="preserve"> SEQ Figura \* ARABIC </w:instrText>
      </w:r>
      <w:r w:rsidR="000C233E">
        <w:fldChar w:fldCharType="separate"/>
      </w:r>
      <w:r w:rsidR="00EF4B58">
        <w:rPr>
          <w:noProof/>
        </w:rPr>
        <w:t>41</w:t>
      </w:r>
      <w:r w:rsidR="000C233E">
        <w:rPr>
          <w:noProof/>
        </w:rPr>
        <w:fldChar w:fldCharType="end"/>
      </w:r>
      <w:r>
        <w:t>. Formulario de asignación de información de contacto</w:t>
      </w:r>
      <w:bookmarkEnd w:id="214"/>
    </w:p>
    <w:p w14:paraId="5CF6BC75" w14:textId="77777777" w:rsidR="00206E63" w:rsidRPr="00206E63" w:rsidRDefault="00206E63" w:rsidP="00206E63"/>
    <w:p w14:paraId="00A8C37A" w14:textId="77777777" w:rsidR="00483BB6" w:rsidRPr="006F5D70" w:rsidRDefault="00483BB6" w:rsidP="00483BB6">
      <w:pPr>
        <w:pStyle w:val="Prrafodelista"/>
        <w:numPr>
          <w:ilvl w:val="0"/>
          <w:numId w:val="29"/>
        </w:numPr>
      </w:pPr>
      <w:r>
        <w:rPr>
          <w:noProof/>
          <w:lang w:eastAsia="es-CO"/>
        </w:rPr>
        <w:lastRenderedPageBreak/>
        <w:drawing>
          <wp:anchor distT="0" distB="0" distL="114300" distR="114300" simplePos="0" relativeHeight="251707392" behindDoc="0" locked="0" layoutInCell="1" allowOverlap="1" wp14:anchorId="42715C40" wp14:editId="11ECCA0F">
            <wp:simplePos x="0" y="0"/>
            <wp:positionH relativeFrom="column">
              <wp:posOffset>450823</wp:posOffset>
            </wp:positionH>
            <wp:positionV relativeFrom="paragraph">
              <wp:posOffset>240030</wp:posOffset>
            </wp:positionV>
            <wp:extent cx="5759195" cy="2752793"/>
            <wp:effectExtent l="0" t="0" r="0" b="0"/>
            <wp:wrapThrough wrapText="bothSides">
              <wp:wrapPolygon edited="0">
                <wp:start x="0" y="0"/>
                <wp:lineTo x="0" y="21376"/>
                <wp:lineTo x="21507" y="21376"/>
                <wp:lineTo x="21507"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9313" b="5664"/>
                    <a:stretch/>
                  </pic:blipFill>
                  <pic:spPr bwMode="auto">
                    <a:xfrm>
                      <a:off x="0" y="0"/>
                      <a:ext cx="5759195" cy="27527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 xml:space="preserve">Formulario Para Agendar Reuniones </w:t>
      </w:r>
    </w:p>
    <w:p w14:paraId="655FD32B" w14:textId="4F845980" w:rsidR="00483BB6" w:rsidRPr="00CF271F" w:rsidRDefault="00483BB6" w:rsidP="00483BB6">
      <w:pPr>
        <w:pStyle w:val="Descripcin"/>
        <w:jc w:val="center"/>
        <w:rPr>
          <w:rFonts w:cs="Times New Roman"/>
        </w:rPr>
      </w:pPr>
      <w:bookmarkStart w:id="215" w:name="_Toc66580728"/>
      <w:bookmarkStart w:id="216" w:name="_Toc70193615"/>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42</w:t>
      </w:r>
      <w:r w:rsidRPr="00CF271F">
        <w:rPr>
          <w:rFonts w:cs="Times New Roman"/>
        </w:rPr>
        <w:fldChar w:fldCharType="end"/>
      </w:r>
      <w:r w:rsidRPr="00CF271F">
        <w:rPr>
          <w:rFonts w:cs="Times New Roman"/>
        </w:rPr>
        <w:t>. Agendar Reuniones</w:t>
      </w:r>
      <w:bookmarkEnd w:id="215"/>
      <w:bookmarkEnd w:id="216"/>
    </w:p>
    <w:p w14:paraId="28350D23" w14:textId="77777777" w:rsidR="00483BB6" w:rsidRDefault="00483BB6" w:rsidP="00483BB6">
      <w:pPr>
        <w:pStyle w:val="Descripcin"/>
      </w:pPr>
    </w:p>
    <w:p w14:paraId="0B45C972" w14:textId="77777777" w:rsidR="00483BB6" w:rsidRPr="00206E63" w:rsidRDefault="00483BB6" w:rsidP="00483BB6">
      <w:pPr>
        <w:pStyle w:val="Prrafodelista"/>
        <w:numPr>
          <w:ilvl w:val="0"/>
          <w:numId w:val="29"/>
        </w:numPr>
      </w:pPr>
      <w:r>
        <w:rPr>
          <w:rFonts w:ascii="Times New Roman" w:hAnsi="Times New Roman" w:cs="Times New Roman"/>
          <w:b/>
          <w:sz w:val="24"/>
        </w:rPr>
        <w:t>Visualización De Reuniones Programadas Pendientes y Vencidas</w:t>
      </w:r>
    </w:p>
    <w:p w14:paraId="0F4DCB58" w14:textId="77777777" w:rsidR="00206E63" w:rsidRPr="006F5D70" w:rsidRDefault="00206E63" w:rsidP="00206E63">
      <w:pPr>
        <w:pStyle w:val="Prrafodelista"/>
        <w:ind w:left="2484"/>
      </w:pPr>
    </w:p>
    <w:p w14:paraId="367EB9E6" w14:textId="77777777" w:rsidR="00483BB6" w:rsidRDefault="00483BB6" w:rsidP="00483BB6">
      <w:pPr>
        <w:keepNext/>
        <w:ind w:left="708"/>
      </w:pPr>
      <w:r>
        <w:rPr>
          <w:noProof/>
          <w:lang w:eastAsia="es-CO"/>
        </w:rPr>
        <w:drawing>
          <wp:inline distT="0" distB="0" distL="0" distR="0" wp14:anchorId="44106DE0" wp14:editId="45540EB4">
            <wp:extent cx="5758864" cy="272374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914" b="5955"/>
                    <a:stretch/>
                  </pic:blipFill>
                  <pic:spPr bwMode="auto">
                    <a:xfrm>
                      <a:off x="0" y="0"/>
                      <a:ext cx="5759450" cy="2724022"/>
                    </a:xfrm>
                    <a:prstGeom prst="rect">
                      <a:avLst/>
                    </a:prstGeom>
                    <a:ln>
                      <a:noFill/>
                    </a:ln>
                    <a:extLst>
                      <a:ext uri="{53640926-AAD7-44D8-BBD7-CCE9431645EC}">
                        <a14:shadowObscured xmlns:a14="http://schemas.microsoft.com/office/drawing/2010/main"/>
                      </a:ext>
                    </a:extLst>
                  </pic:spPr>
                </pic:pic>
              </a:graphicData>
            </a:graphic>
          </wp:inline>
        </w:drawing>
      </w:r>
    </w:p>
    <w:p w14:paraId="36AE789C" w14:textId="329426BE" w:rsidR="00483BB6" w:rsidRDefault="00483BB6" w:rsidP="00483BB6">
      <w:pPr>
        <w:pStyle w:val="Descripcin"/>
        <w:jc w:val="center"/>
        <w:rPr>
          <w:rFonts w:cs="Times New Roman"/>
        </w:rPr>
      </w:pPr>
      <w:bookmarkStart w:id="217" w:name="_Toc66580729"/>
      <w:bookmarkStart w:id="218" w:name="_Toc70193616"/>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43</w:t>
      </w:r>
      <w:r w:rsidRPr="00CF271F">
        <w:rPr>
          <w:rFonts w:cs="Times New Roman"/>
        </w:rPr>
        <w:fldChar w:fldCharType="end"/>
      </w:r>
      <w:r>
        <w:rPr>
          <w:rFonts w:cs="Times New Roman"/>
        </w:rPr>
        <w:t xml:space="preserve">. </w:t>
      </w:r>
      <w:r w:rsidRPr="00721FF1">
        <w:rPr>
          <w:rFonts w:cs="Times New Roman"/>
        </w:rPr>
        <w:t>Listado</w:t>
      </w:r>
      <w:r>
        <w:rPr>
          <w:rFonts w:cs="Times New Roman"/>
        </w:rPr>
        <w:t xml:space="preserve"> </w:t>
      </w:r>
      <w:r w:rsidRPr="00CF271F">
        <w:rPr>
          <w:rFonts w:cs="Times New Roman"/>
        </w:rPr>
        <w:t>Reuniones</w:t>
      </w:r>
      <w:r>
        <w:rPr>
          <w:rFonts w:cs="Times New Roman"/>
        </w:rPr>
        <w:t xml:space="preserve"> Activas</w:t>
      </w:r>
      <w:bookmarkEnd w:id="217"/>
      <w:bookmarkEnd w:id="218"/>
    </w:p>
    <w:p w14:paraId="5E55BA28" w14:textId="77777777" w:rsidR="00483BB6" w:rsidRPr="006F5D70" w:rsidRDefault="00483BB6" w:rsidP="00483BB6">
      <w:pPr>
        <w:ind w:left="708"/>
      </w:pPr>
      <w:r>
        <w:rPr>
          <w:noProof/>
          <w:lang w:eastAsia="es-CO"/>
        </w:rPr>
        <w:lastRenderedPageBreak/>
        <mc:AlternateContent>
          <mc:Choice Requires="wps">
            <w:drawing>
              <wp:anchor distT="0" distB="0" distL="114300" distR="114300" simplePos="0" relativeHeight="251712512" behindDoc="0" locked="0" layoutInCell="1" allowOverlap="1" wp14:anchorId="44C4F18C" wp14:editId="52735FC0">
                <wp:simplePos x="0" y="0"/>
                <wp:positionH relativeFrom="column">
                  <wp:posOffset>447040</wp:posOffset>
                </wp:positionH>
                <wp:positionV relativeFrom="paragraph">
                  <wp:posOffset>3041650</wp:posOffset>
                </wp:positionV>
                <wp:extent cx="5758815" cy="635"/>
                <wp:effectExtent l="0" t="0" r="0" b="0"/>
                <wp:wrapThrough wrapText="bothSides">
                  <wp:wrapPolygon edited="0">
                    <wp:start x="0" y="0"/>
                    <wp:lineTo x="0" y="21600"/>
                    <wp:lineTo x="21600" y="21600"/>
                    <wp:lineTo x="21600" y="0"/>
                  </wp:wrapPolygon>
                </wp:wrapThrough>
                <wp:docPr id="99" name="Cuadro de texto 99"/>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D4C729A" w14:textId="18C981FC" w:rsidR="008E4ED1" w:rsidRPr="00721FF1" w:rsidRDefault="008E4ED1" w:rsidP="00483BB6">
                            <w:pPr>
                              <w:pStyle w:val="Descripcin"/>
                              <w:jc w:val="center"/>
                              <w:rPr>
                                <w:rFonts w:cs="Times New Roman"/>
                                <w:noProof/>
                              </w:rPr>
                            </w:pPr>
                            <w:bookmarkStart w:id="219" w:name="_Toc66580730"/>
                            <w:bookmarkStart w:id="220" w:name="_Toc70193617"/>
                            <w:r w:rsidRPr="00721FF1">
                              <w:rPr>
                                <w:rFonts w:cs="Times New Roman"/>
                              </w:rPr>
                              <w:t xml:space="preserve">Figura </w:t>
                            </w:r>
                            <w:r w:rsidRPr="00721FF1">
                              <w:rPr>
                                <w:rFonts w:cs="Times New Roman"/>
                              </w:rPr>
                              <w:fldChar w:fldCharType="begin"/>
                            </w:r>
                            <w:r w:rsidRPr="00721FF1">
                              <w:rPr>
                                <w:rFonts w:cs="Times New Roman"/>
                              </w:rPr>
                              <w:instrText xml:space="preserve"> SEQ Figura \* ARABIC </w:instrText>
                            </w:r>
                            <w:r w:rsidRPr="00721FF1">
                              <w:rPr>
                                <w:rFonts w:cs="Times New Roman"/>
                              </w:rPr>
                              <w:fldChar w:fldCharType="separate"/>
                            </w:r>
                            <w:r>
                              <w:rPr>
                                <w:rFonts w:cs="Times New Roman"/>
                                <w:noProof/>
                              </w:rPr>
                              <w:t>44</w:t>
                            </w:r>
                            <w:r w:rsidRPr="00721FF1">
                              <w:rPr>
                                <w:rFonts w:cs="Times New Roman"/>
                              </w:rPr>
                              <w:fldChar w:fldCharType="end"/>
                            </w:r>
                            <w:r w:rsidRPr="00721FF1">
                              <w:rPr>
                                <w:rFonts w:cs="Times New Roman"/>
                              </w:rPr>
                              <w:t>. Listado de Reuniones Vencidas</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4F18C" id="Cuadro de texto 99" o:spid="_x0000_s1047" type="#_x0000_t202" style="position:absolute;left:0;text-align:left;margin-left:35.2pt;margin-top:239.5pt;width:453.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" stroked="f">
                <v:textbox style="mso-fit-shape-to-text:t" inset="0,0,0,0">
                  <w:txbxContent>
                    <w:p w14:paraId="0D4C729A" w14:textId="18C981FC" w:rsidR="008E4ED1" w:rsidRPr="00721FF1" w:rsidRDefault="008E4ED1" w:rsidP="00483BB6">
                      <w:pPr>
                        <w:pStyle w:val="Descripcin"/>
                        <w:jc w:val="center"/>
                        <w:rPr>
                          <w:rFonts w:cs="Times New Roman"/>
                          <w:noProof/>
                        </w:rPr>
                      </w:pPr>
                      <w:bookmarkStart w:id="221" w:name="_Toc66580730"/>
                      <w:bookmarkStart w:id="222" w:name="_Toc70193617"/>
                      <w:r w:rsidRPr="00721FF1">
                        <w:rPr>
                          <w:rFonts w:cs="Times New Roman"/>
                        </w:rPr>
                        <w:t xml:space="preserve">Figura </w:t>
                      </w:r>
                      <w:r w:rsidRPr="00721FF1">
                        <w:rPr>
                          <w:rFonts w:cs="Times New Roman"/>
                        </w:rPr>
                        <w:fldChar w:fldCharType="begin"/>
                      </w:r>
                      <w:r w:rsidRPr="00721FF1">
                        <w:rPr>
                          <w:rFonts w:cs="Times New Roman"/>
                        </w:rPr>
                        <w:instrText xml:space="preserve"> SEQ Figura \* ARABIC </w:instrText>
                      </w:r>
                      <w:r w:rsidRPr="00721FF1">
                        <w:rPr>
                          <w:rFonts w:cs="Times New Roman"/>
                        </w:rPr>
                        <w:fldChar w:fldCharType="separate"/>
                      </w:r>
                      <w:r>
                        <w:rPr>
                          <w:rFonts w:cs="Times New Roman"/>
                          <w:noProof/>
                        </w:rPr>
                        <w:t>44</w:t>
                      </w:r>
                      <w:r w:rsidRPr="00721FF1">
                        <w:rPr>
                          <w:rFonts w:cs="Times New Roman"/>
                        </w:rPr>
                        <w:fldChar w:fldCharType="end"/>
                      </w:r>
                      <w:r w:rsidRPr="00721FF1">
                        <w:rPr>
                          <w:rFonts w:cs="Times New Roman"/>
                        </w:rPr>
                        <w:t>. Listado de Reuniones Vencidas</w:t>
                      </w:r>
                      <w:bookmarkEnd w:id="221"/>
                      <w:bookmarkEnd w:id="222"/>
                    </w:p>
                  </w:txbxContent>
                </v:textbox>
                <w10:wrap type="through"/>
              </v:shape>
            </w:pict>
          </mc:Fallback>
        </mc:AlternateContent>
      </w:r>
      <w:r>
        <w:rPr>
          <w:noProof/>
          <w:lang w:eastAsia="es-CO"/>
        </w:rPr>
        <w:drawing>
          <wp:anchor distT="0" distB="0" distL="114300" distR="114300" simplePos="0" relativeHeight="251708416" behindDoc="0" locked="0" layoutInCell="1" allowOverlap="1" wp14:anchorId="2F2D2510" wp14:editId="71F3A842">
            <wp:simplePos x="0" y="0"/>
            <wp:positionH relativeFrom="column">
              <wp:posOffset>447473</wp:posOffset>
            </wp:positionH>
            <wp:positionV relativeFrom="paragraph">
              <wp:posOffset>213211</wp:posOffset>
            </wp:positionV>
            <wp:extent cx="5759319" cy="2772383"/>
            <wp:effectExtent l="0" t="0" r="0" b="9525"/>
            <wp:wrapThrough wrapText="bothSides">
              <wp:wrapPolygon edited="0">
                <wp:start x="0" y="0"/>
                <wp:lineTo x="0" y="21526"/>
                <wp:lineTo x="21507" y="21526"/>
                <wp:lineTo x="21507"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9313" b="5061"/>
                    <a:stretch/>
                  </pic:blipFill>
                  <pic:spPr bwMode="auto">
                    <a:xfrm>
                      <a:off x="0" y="0"/>
                      <a:ext cx="5759319" cy="2772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w:t xml:space="preserve">   </w:t>
      </w:r>
    </w:p>
    <w:p w14:paraId="19D3874C" w14:textId="77777777" w:rsidR="00483BB6" w:rsidRDefault="00483BB6" w:rsidP="00483BB6">
      <w:pPr>
        <w:pStyle w:val="Descripcin"/>
        <w:jc w:val="center"/>
        <w:rPr>
          <w:rFonts w:cs="Times New Roman"/>
        </w:rPr>
      </w:pPr>
    </w:p>
    <w:p w14:paraId="62FA1E43" w14:textId="77777777" w:rsidR="00483BB6" w:rsidRDefault="00483BB6" w:rsidP="00483BB6">
      <w:pPr>
        <w:pStyle w:val="Prrafodelista"/>
        <w:ind w:left="2484"/>
      </w:pPr>
    </w:p>
    <w:p w14:paraId="45DA5022" w14:textId="77777777" w:rsidR="00483BB6" w:rsidRDefault="00483BB6" w:rsidP="00483BB6">
      <w:pPr>
        <w:pStyle w:val="Prrafodelista"/>
        <w:ind w:left="2484"/>
      </w:pPr>
    </w:p>
    <w:p w14:paraId="6340FC92" w14:textId="77777777" w:rsidR="00483BB6" w:rsidRPr="006F5D70" w:rsidRDefault="00483BB6" w:rsidP="00483BB6">
      <w:pPr>
        <w:pStyle w:val="Prrafodelista"/>
        <w:numPr>
          <w:ilvl w:val="0"/>
          <w:numId w:val="29"/>
        </w:numPr>
      </w:pPr>
      <w:r>
        <w:rPr>
          <w:rFonts w:ascii="Times New Roman" w:hAnsi="Times New Roman" w:cs="Times New Roman"/>
          <w:b/>
          <w:sz w:val="24"/>
        </w:rPr>
        <w:t xml:space="preserve">Formulario de Modificación de Reuniones Añadidas </w:t>
      </w:r>
    </w:p>
    <w:p w14:paraId="4F264D2C" w14:textId="77777777" w:rsidR="00483BB6" w:rsidRDefault="00483BB6" w:rsidP="00483BB6">
      <w:pPr>
        <w:pStyle w:val="Descripcin"/>
        <w:jc w:val="center"/>
        <w:rPr>
          <w:noProof/>
        </w:rPr>
      </w:pPr>
    </w:p>
    <w:p w14:paraId="0B6B6C8D" w14:textId="77777777" w:rsidR="00483BB6" w:rsidRDefault="00206E63" w:rsidP="00483BB6">
      <w:pPr>
        <w:keepNext/>
        <w:ind w:left="708"/>
      </w:pPr>
      <w:r>
        <w:rPr>
          <w:noProof/>
          <w:lang w:eastAsia="es-CO"/>
        </w:rPr>
        <w:drawing>
          <wp:inline distT="0" distB="0" distL="0" distR="0" wp14:anchorId="2B8AD6D3" wp14:editId="08603765">
            <wp:extent cx="5971540" cy="27336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2767" b="5807"/>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33300F5A" w14:textId="08B7AE94" w:rsidR="00483BB6" w:rsidRPr="00721FF1" w:rsidRDefault="00483BB6" w:rsidP="00483BB6">
      <w:pPr>
        <w:pStyle w:val="Descripcin"/>
        <w:jc w:val="center"/>
        <w:rPr>
          <w:rFonts w:cs="Times New Roman"/>
        </w:rPr>
      </w:pPr>
      <w:bookmarkStart w:id="223" w:name="_Toc66580731"/>
      <w:bookmarkStart w:id="224" w:name="_Toc70193618"/>
      <w:r w:rsidRPr="00721FF1">
        <w:rPr>
          <w:rFonts w:cs="Times New Roman"/>
        </w:rPr>
        <w:t xml:space="preserve">Figura </w:t>
      </w:r>
      <w:r w:rsidRPr="00721FF1">
        <w:rPr>
          <w:rFonts w:cs="Times New Roman"/>
        </w:rPr>
        <w:fldChar w:fldCharType="begin"/>
      </w:r>
      <w:r w:rsidRPr="00721FF1">
        <w:rPr>
          <w:rFonts w:cs="Times New Roman"/>
        </w:rPr>
        <w:instrText xml:space="preserve"> SEQ Figura \* ARABIC </w:instrText>
      </w:r>
      <w:r w:rsidRPr="00721FF1">
        <w:rPr>
          <w:rFonts w:cs="Times New Roman"/>
        </w:rPr>
        <w:fldChar w:fldCharType="separate"/>
      </w:r>
      <w:r w:rsidR="00EF4B58">
        <w:rPr>
          <w:rFonts w:cs="Times New Roman"/>
          <w:noProof/>
        </w:rPr>
        <w:t>45</w:t>
      </w:r>
      <w:r w:rsidRPr="00721FF1">
        <w:rPr>
          <w:rFonts w:cs="Times New Roman"/>
        </w:rPr>
        <w:fldChar w:fldCharType="end"/>
      </w:r>
      <w:r w:rsidRPr="00721FF1">
        <w:rPr>
          <w:rFonts w:cs="Times New Roman"/>
        </w:rPr>
        <w:t>. Modificar Reuniones</w:t>
      </w:r>
      <w:bookmarkEnd w:id="223"/>
      <w:bookmarkEnd w:id="224"/>
    </w:p>
    <w:p w14:paraId="55C9B707" w14:textId="77777777" w:rsidR="00483BB6" w:rsidRPr="00CF271F" w:rsidRDefault="00483BB6" w:rsidP="00483BB6">
      <w:pPr>
        <w:pStyle w:val="Descripcin"/>
        <w:jc w:val="center"/>
        <w:rPr>
          <w:rFonts w:cs="Times New Roman"/>
          <w:sz w:val="24"/>
        </w:rPr>
      </w:pPr>
    </w:p>
    <w:p w14:paraId="367F5E63" w14:textId="77777777" w:rsidR="00483BB6" w:rsidRDefault="00483BB6" w:rsidP="00483BB6">
      <w:pPr>
        <w:pStyle w:val="Descripcin"/>
        <w:jc w:val="center"/>
      </w:pPr>
    </w:p>
    <w:p w14:paraId="4F54C372" w14:textId="77777777" w:rsidR="00483BB6" w:rsidRPr="00A700B2" w:rsidRDefault="00483BB6" w:rsidP="00483BB6">
      <w:pPr>
        <w:ind w:left="708"/>
      </w:pPr>
      <w:r>
        <w:rPr>
          <w:noProof/>
          <w:lang w:eastAsia="es-CO"/>
        </w:rPr>
        <w:lastRenderedPageBreak/>
        <w:drawing>
          <wp:inline distT="0" distB="0" distL="0" distR="0" wp14:anchorId="6E39CFE4" wp14:editId="3AE9527E">
            <wp:extent cx="5759319" cy="27432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313" b="5962"/>
                    <a:stretch/>
                  </pic:blipFill>
                  <pic:spPr bwMode="auto">
                    <a:xfrm>
                      <a:off x="0" y="0"/>
                      <a:ext cx="5759450" cy="2743263"/>
                    </a:xfrm>
                    <a:prstGeom prst="rect">
                      <a:avLst/>
                    </a:prstGeom>
                    <a:ln>
                      <a:noFill/>
                    </a:ln>
                    <a:extLst>
                      <a:ext uri="{53640926-AAD7-44D8-BBD7-CCE9431645EC}">
                        <a14:shadowObscured xmlns:a14="http://schemas.microsoft.com/office/drawing/2010/main"/>
                      </a:ext>
                    </a:extLst>
                  </pic:spPr>
                </pic:pic>
              </a:graphicData>
            </a:graphic>
          </wp:inline>
        </w:drawing>
      </w:r>
    </w:p>
    <w:p w14:paraId="01DAD132" w14:textId="59A3B5BA" w:rsidR="00483BB6" w:rsidRPr="00721FF1" w:rsidRDefault="00483BB6" w:rsidP="00483BB6">
      <w:pPr>
        <w:pStyle w:val="Descripcin"/>
        <w:jc w:val="center"/>
        <w:rPr>
          <w:rFonts w:cs="Times New Roman"/>
        </w:rPr>
      </w:pPr>
      <w:bookmarkStart w:id="225" w:name="_Toc66580732"/>
      <w:bookmarkStart w:id="226" w:name="_Toc70193619"/>
      <w:r w:rsidRPr="00721FF1">
        <w:rPr>
          <w:rFonts w:cs="Times New Roman"/>
        </w:rPr>
        <w:t xml:space="preserve">Figura </w:t>
      </w:r>
      <w:r w:rsidRPr="00721FF1">
        <w:rPr>
          <w:rFonts w:cs="Times New Roman"/>
        </w:rPr>
        <w:fldChar w:fldCharType="begin"/>
      </w:r>
      <w:r w:rsidRPr="00721FF1">
        <w:rPr>
          <w:rFonts w:cs="Times New Roman"/>
        </w:rPr>
        <w:instrText xml:space="preserve"> SEQ Figura \* ARABIC </w:instrText>
      </w:r>
      <w:r w:rsidRPr="00721FF1">
        <w:rPr>
          <w:rFonts w:cs="Times New Roman"/>
        </w:rPr>
        <w:fldChar w:fldCharType="separate"/>
      </w:r>
      <w:r w:rsidR="00EF4B58">
        <w:rPr>
          <w:rFonts w:cs="Times New Roman"/>
          <w:noProof/>
        </w:rPr>
        <w:t>46</w:t>
      </w:r>
      <w:r w:rsidRPr="00721FF1">
        <w:rPr>
          <w:rFonts w:cs="Times New Roman"/>
        </w:rPr>
        <w:fldChar w:fldCharType="end"/>
      </w:r>
      <w:r w:rsidRPr="00721FF1">
        <w:rPr>
          <w:rFonts w:cs="Times New Roman"/>
        </w:rPr>
        <w:t>. Añadir Propuesta Proyectos</w:t>
      </w:r>
      <w:bookmarkEnd w:id="225"/>
      <w:bookmarkEnd w:id="226"/>
    </w:p>
    <w:p w14:paraId="42982A67" w14:textId="77777777" w:rsidR="00483BB6" w:rsidRDefault="00483BB6" w:rsidP="00483BB6">
      <w:pPr>
        <w:pStyle w:val="Descripcin"/>
        <w:ind w:left="2484"/>
        <w:rPr>
          <w:rFonts w:cs="Times New Roman"/>
          <w:b/>
          <w:i w:val="0"/>
          <w:color w:val="000000" w:themeColor="text1"/>
          <w:sz w:val="24"/>
        </w:rPr>
      </w:pPr>
    </w:p>
    <w:p w14:paraId="1F6EB77B" w14:textId="058CCAE1" w:rsidR="00483BB6" w:rsidRDefault="00483BB6" w:rsidP="00483BB6">
      <w:pPr>
        <w:pStyle w:val="Descripcin"/>
        <w:numPr>
          <w:ilvl w:val="0"/>
          <w:numId w:val="29"/>
        </w:numPr>
        <w:rPr>
          <w:rFonts w:cs="Times New Roman"/>
          <w:b/>
          <w:i w:val="0"/>
          <w:color w:val="000000" w:themeColor="text1"/>
          <w:sz w:val="24"/>
        </w:rPr>
      </w:pPr>
      <w:r>
        <w:rPr>
          <w:rFonts w:cs="Times New Roman"/>
          <w:b/>
          <w:i w:val="0"/>
          <w:color w:val="000000" w:themeColor="text1"/>
          <w:sz w:val="24"/>
        </w:rPr>
        <w:t>Listado De Proyectos Registrados</w:t>
      </w:r>
    </w:p>
    <w:p w14:paraId="75819CEE" w14:textId="77777777" w:rsidR="00483BB6" w:rsidRPr="00881793" w:rsidRDefault="004679F6" w:rsidP="00483BB6">
      <w:r>
        <w:rPr>
          <w:noProof/>
          <w:lang w:eastAsia="es-CO"/>
        </w:rPr>
        <mc:AlternateContent>
          <mc:Choice Requires="wps">
            <w:drawing>
              <wp:anchor distT="0" distB="0" distL="114300" distR="114300" simplePos="0" relativeHeight="251758592" behindDoc="0" locked="0" layoutInCell="1" allowOverlap="1" wp14:anchorId="240E7E92" wp14:editId="5B1A75DD">
                <wp:simplePos x="0" y="0"/>
                <wp:positionH relativeFrom="column">
                  <wp:posOffset>394970</wp:posOffset>
                </wp:positionH>
                <wp:positionV relativeFrom="paragraph">
                  <wp:posOffset>2877185</wp:posOffset>
                </wp:positionV>
                <wp:extent cx="5757545" cy="635"/>
                <wp:effectExtent l="0" t="0" r="0" b="0"/>
                <wp:wrapThrough wrapText="bothSides">
                  <wp:wrapPolygon edited="0">
                    <wp:start x="0" y="0"/>
                    <wp:lineTo x="0" y="21600"/>
                    <wp:lineTo x="21600" y="21600"/>
                    <wp:lineTo x="2160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380374D1" w14:textId="12260883" w:rsidR="008E4ED1" w:rsidRPr="002036EC" w:rsidRDefault="008E4ED1" w:rsidP="00EE0A82">
                            <w:pPr>
                              <w:pStyle w:val="Descripcin"/>
                              <w:jc w:val="center"/>
                              <w:rPr>
                                <w:noProof/>
                              </w:rPr>
                            </w:pPr>
                            <w:bookmarkStart w:id="227" w:name="_Toc70193620"/>
                            <w:r>
                              <w:t xml:space="preserve">Figura </w:t>
                            </w:r>
                            <w:r w:rsidR="000C233E">
                              <w:fldChar w:fldCharType="begin"/>
                            </w:r>
                            <w:r w:rsidR="000C233E">
                              <w:instrText xml:space="preserve"> SEQ Figura \* ARABIC </w:instrText>
                            </w:r>
                            <w:r w:rsidR="000C233E">
                              <w:fldChar w:fldCharType="separate"/>
                            </w:r>
                            <w:r>
                              <w:rPr>
                                <w:noProof/>
                              </w:rPr>
                              <w:t>47</w:t>
                            </w:r>
                            <w:r w:rsidR="000C233E">
                              <w:rPr>
                                <w:noProof/>
                              </w:rPr>
                              <w:fldChar w:fldCharType="end"/>
                            </w:r>
                            <w:r>
                              <w:t xml:space="preserve">. </w:t>
                            </w:r>
                            <w:r w:rsidRPr="008D5324">
                              <w:t>Listado De Proyectos Registrados 1</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E7E92" id="Cuadro de texto 153" o:spid="_x0000_s1048" type="#_x0000_t202" style="position:absolute;margin-left:31.1pt;margin-top:226.55pt;width:453.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" stroked="f">
                <v:textbox style="mso-fit-shape-to-text:t" inset="0,0,0,0">
                  <w:txbxContent>
                    <w:p w14:paraId="380374D1" w14:textId="12260883" w:rsidR="008E4ED1" w:rsidRPr="002036EC" w:rsidRDefault="008E4ED1" w:rsidP="00EE0A82">
                      <w:pPr>
                        <w:pStyle w:val="Descripcin"/>
                        <w:jc w:val="center"/>
                        <w:rPr>
                          <w:noProof/>
                        </w:rPr>
                      </w:pPr>
                      <w:bookmarkStart w:id="228" w:name="_Toc70193620"/>
                      <w:r>
                        <w:t xml:space="preserve">Figura </w:t>
                      </w:r>
                      <w:r w:rsidR="000C233E">
                        <w:fldChar w:fldCharType="begin"/>
                      </w:r>
                      <w:r w:rsidR="000C233E">
                        <w:instrText xml:space="preserve"> SEQ Figura \* ARABIC </w:instrText>
                      </w:r>
                      <w:r w:rsidR="000C233E">
                        <w:fldChar w:fldCharType="separate"/>
                      </w:r>
                      <w:r>
                        <w:rPr>
                          <w:noProof/>
                        </w:rPr>
                        <w:t>47</w:t>
                      </w:r>
                      <w:r w:rsidR="000C233E">
                        <w:rPr>
                          <w:noProof/>
                        </w:rPr>
                        <w:fldChar w:fldCharType="end"/>
                      </w:r>
                      <w:r>
                        <w:t xml:space="preserve">. </w:t>
                      </w:r>
                      <w:r w:rsidRPr="008D5324">
                        <w:t>Listado De Proyectos Registrados 1</w:t>
                      </w:r>
                      <w:bookmarkEnd w:id="228"/>
                    </w:p>
                  </w:txbxContent>
                </v:textbox>
                <w10:wrap type="through"/>
              </v:shape>
            </w:pict>
          </mc:Fallback>
        </mc:AlternateContent>
      </w:r>
      <w:r>
        <w:rPr>
          <w:noProof/>
          <w:lang w:eastAsia="es-CO"/>
        </w:rPr>
        <w:drawing>
          <wp:anchor distT="0" distB="0" distL="114300" distR="114300" simplePos="0" relativeHeight="251719680" behindDoc="0" locked="0" layoutInCell="1" allowOverlap="1" wp14:anchorId="21287C6C" wp14:editId="293A0C9C">
            <wp:simplePos x="0" y="0"/>
            <wp:positionH relativeFrom="column">
              <wp:posOffset>394970</wp:posOffset>
            </wp:positionH>
            <wp:positionV relativeFrom="paragraph">
              <wp:posOffset>114935</wp:posOffset>
            </wp:positionV>
            <wp:extent cx="5757545" cy="2705100"/>
            <wp:effectExtent l="0" t="0" r="0" b="0"/>
            <wp:wrapThrough wrapText="bothSides">
              <wp:wrapPolygon edited="0">
                <wp:start x="0" y="0"/>
                <wp:lineTo x="0" y="21448"/>
                <wp:lineTo x="21512" y="21448"/>
                <wp:lineTo x="21512" y="0"/>
                <wp:lineTo x="0" y="0"/>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9614" b="5055"/>
                    <a:stretch/>
                  </pic:blipFill>
                  <pic:spPr bwMode="auto">
                    <a:xfrm>
                      <a:off x="0" y="0"/>
                      <a:ext cx="5757545"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E5FF5" w14:textId="5C14D31B" w:rsidR="00483BB6" w:rsidRPr="007B32C6" w:rsidRDefault="00654D81" w:rsidP="00483BB6">
      <w:pPr>
        <w:pStyle w:val="Descripcin"/>
        <w:jc w:val="center"/>
        <w:rPr>
          <w:rFonts w:cs="Times New Roman"/>
          <w:color w:val="FFFFFF" w:themeColor="background1"/>
        </w:rPr>
      </w:pPr>
      <w:bookmarkStart w:id="229" w:name="_Toc66580733"/>
      <w:r>
        <w:rPr>
          <w:noProof/>
          <w:lang w:eastAsia="es-CO"/>
        </w:rPr>
        <w:lastRenderedPageBreak/>
        <mc:AlternateContent>
          <mc:Choice Requires="wps">
            <w:drawing>
              <wp:anchor distT="0" distB="0" distL="114300" distR="114300" simplePos="0" relativeHeight="251764736" behindDoc="0" locked="0" layoutInCell="1" allowOverlap="1" wp14:anchorId="43B8422B" wp14:editId="7056D7F4">
                <wp:simplePos x="0" y="0"/>
                <wp:positionH relativeFrom="column">
                  <wp:posOffset>302895</wp:posOffset>
                </wp:positionH>
                <wp:positionV relativeFrom="paragraph">
                  <wp:posOffset>2087880</wp:posOffset>
                </wp:positionV>
                <wp:extent cx="575754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5E098D52" w14:textId="3638C589" w:rsidR="008E4ED1" w:rsidRPr="00F973CF" w:rsidRDefault="008E4ED1" w:rsidP="00654D81">
                            <w:pPr>
                              <w:pStyle w:val="Descripcin"/>
                              <w:jc w:val="center"/>
                              <w:rPr>
                                <w:noProof/>
                              </w:rPr>
                            </w:pPr>
                            <w:bookmarkStart w:id="230" w:name="_Toc70193621"/>
                            <w:r>
                              <w:t xml:space="preserve">Figura </w:t>
                            </w:r>
                            <w:r w:rsidR="000C233E">
                              <w:fldChar w:fldCharType="begin"/>
                            </w:r>
                            <w:r w:rsidR="000C233E">
                              <w:instrText xml:space="preserve"> SEQ Figura \* ARABIC </w:instrText>
                            </w:r>
                            <w:r w:rsidR="000C233E">
                              <w:fldChar w:fldCharType="separate"/>
                            </w:r>
                            <w:r>
                              <w:rPr>
                                <w:noProof/>
                              </w:rPr>
                              <w:t>48</w:t>
                            </w:r>
                            <w:r w:rsidR="000C233E">
                              <w:rPr>
                                <w:noProof/>
                              </w:rPr>
                              <w:fldChar w:fldCharType="end"/>
                            </w:r>
                            <w:r>
                              <w:t xml:space="preserve">. </w:t>
                            </w:r>
                            <w:r w:rsidRPr="00461E61">
                              <w:t>Visualización Información Proyectos Registrados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8422B" id="Cuadro de texto 56" o:spid="_x0000_s1049" type="#_x0000_t202" style="position:absolute;left:0;text-align:left;margin-left:23.85pt;margin-top:164.4pt;width:453.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" stroked="f">
                <v:textbox style="mso-fit-shape-to-text:t" inset="0,0,0,0">
                  <w:txbxContent>
                    <w:p w14:paraId="5E098D52" w14:textId="3638C589" w:rsidR="008E4ED1" w:rsidRPr="00F973CF" w:rsidRDefault="008E4ED1" w:rsidP="00654D81">
                      <w:pPr>
                        <w:pStyle w:val="Descripcin"/>
                        <w:jc w:val="center"/>
                        <w:rPr>
                          <w:noProof/>
                        </w:rPr>
                      </w:pPr>
                      <w:bookmarkStart w:id="231" w:name="_Toc70193621"/>
                      <w:r>
                        <w:t xml:space="preserve">Figura </w:t>
                      </w:r>
                      <w:r w:rsidR="000C233E">
                        <w:fldChar w:fldCharType="begin"/>
                      </w:r>
                      <w:r w:rsidR="000C233E">
                        <w:instrText xml:space="preserve"> SEQ Figura \* ARABIC </w:instrText>
                      </w:r>
                      <w:r w:rsidR="000C233E">
                        <w:fldChar w:fldCharType="separate"/>
                      </w:r>
                      <w:r>
                        <w:rPr>
                          <w:noProof/>
                        </w:rPr>
                        <w:t>48</w:t>
                      </w:r>
                      <w:r w:rsidR="000C233E">
                        <w:rPr>
                          <w:noProof/>
                        </w:rPr>
                        <w:fldChar w:fldCharType="end"/>
                      </w:r>
                      <w:r>
                        <w:t xml:space="preserve">. </w:t>
                      </w:r>
                      <w:r w:rsidRPr="00461E61">
                        <w:t>Visualización Información Proyectos Registrados</w:t>
                      </w:r>
                      <w:bookmarkEnd w:id="231"/>
                    </w:p>
                  </w:txbxContent>
                </v:textbox>
              </v:shape>
            </w:pict>
          </mc:Fallback>
        </mc:AlternateContent>
      </w:r>
      <w:r>
        <w:rPr>
          <w:noProof/>
          <w:lang w:eastAsia="es-CO"/>
        </w:rPr>
        <w:drawing>
          <wp:anchor distT="0" distB="0" distL="114300" distR="114300" simplePos="0" relativeHeight="251709440" behindDoc="0" locked="0" layoutInCell="1" allowOverlap="1" wp14:anchorId="6061EEA1" wp14:editId="2AD98D3E">
            <wp:simplePos x="0" y="0"/>
            <wp:positionH relativeFrom="column">
              <wp:posOffset>302895</wp:posOffset>
            </wp:positionH>
            <wp:positionV relativeFrom="paragraph">
              <wp:posOffset>-550710</wp:posOffset>
            </wp:positionV>
            <wp:extent cx="5758041" cy="2581275"/>
            <wp:effectExtent l="0" t="0" r="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9614" b="5349"/>
                    <a:stretch/>
                  </pic:blipFill>
                  <pic:spPr bwMode="auto">
                    <a:xfrm>
                      <a:off x="0" y="0"/>
                      <a:ext cx="5758041"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766784" behindDoc="0" locked="0" layoutInCell="1" allowOverlap="1" wp14:anchorId="25F3A53A" wp14:editId="0F94DD41">
                <wp:simplePos x="0" y="0"/>
                <wp:positionH relativeFrom="column">
                  <wp:posOffset>337820</wp:posOffset>
                </wp:positionH>
                <wp:positionV relativeFrom="paragraph">
                  <wp:posOffset>5557520</wp:posOffset>
                </wp:positionV>
                <wp:extent cx="5756910" cy="635"/>
                <wp:effectExtent l="0" t="0" r="0" b="0"/>
                <wp:wrapThrough wrapText="bothSides">
                  <wp:wrapPolygon edited="0">
                    <wp:start x="0" y="0"/>
                    <wp:lineTo x="0" y="21600"/>
                    <wp:lineTo x="21600" y="21600"/>
                    <wp:lineTo x="21600" y="0"/>
                  </wp:wrapPolygon>
                </wp:wrapThrough>
                <wp:docPr id="62" name="Cuadro de texto 62"/>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FD9A827" w14:textId="1991C7CE" w:rsidR="008E4ED1" w:rsidRPr="008317F8" w:rsidRDefault="008E4ED1" w:rsidP="00654D81">
                            <w:pPr>
                              <w:pStyle w:val="Descripcin"/>
                              <w:jc w:val="center"/>
                              <w:rPr>
                                <w:noProof/>
                              </w:rPr>
                            </w:pPr>
                            <w:bookmarkStart w:id="232" w:name="_Toc70193622"/>
                            <w:r>
                              <w:t xml:space="preserve">Figura </w:t>
                            </w:r>
                            <w:r w:rsidR="000C233E">
                              <w:fldChar w:fldCharType="begin"/>
                            </w:r>
                            <w:r w:rsidR="000C233E">
                              <w:instrText xml:space="preserve"> SEQ Figura \* ARABIC </w:instrText>
                            </w:r>
                            <w:r w:rsidR="000C233E">
                              <w:fldChar w:fldCharType="separate"/>
                            </w:r>
                            <w:r>
                              <w:rPr>
                                <w:noProof/>
                              </w:rPr>
                              <w:t>49</w:t>
                            </w:r>
                            <w:r w:rsidR="000C233E">
                              <w:rPr>
                                <w:noProof/>
                              </w:rPr>
                              <w:fldChar w:fldCharType="end"/>
                            </w:r>
                            <w:r w:rsidRPr="00BD6031">
                              <w:t>. Listado De Proyectos Registrados 2</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3A53A" id="Cuadro de texto 62" o:spid="_x0000_s1050" type="#_x0000_t202" style="position:absolute;left:0;text-align:left;margin-left:26.6pt;margin-top:437.6pt;width:453.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" stroked="f">
                <v:textbox style="mso-fit-shape-to-text:t" inset="0,0,0,0">
                  <w:txbxContent>
                    <w:p w14:paraId="7FD9A827" w14:textId="1991C7CE" w:rsidR="008E4ED1" w:rsidRPr="008317F8" w:rsidRDefault="008E4ED1" w:rsidP="00654D81">
                      <w:pPr>
                        <w:pStyle w:val="Descripcin"/>
                        <w:jc w:val="center"/>
                        <w:rPr>
                          <w:noProof/>
                        </w:rPr>
                      </w:pPr>
                      <w:bookmarkStart w:id="233" w:name="_Toc70193622"/>
                      <w:r>
                        <w:t xml:space="preserve">Figura </w:t>
                      </w:r>
                      <w:r w:rsidR="000C233E">
                        <w:fldChar w:fldCharType="begin"/>
                      </w:r>
                      <w:r w:rsidR="000C233E">
                        <w:instrText xml:space="preserve"> SEQ Figura \* ARABIC </w:instrText>
                      </w:r>
                      <w:r w:rsidR="000C233E">
                        <w:fldChar w:fldCharType="separate"/>
                      </w:r>
                      <w:r>
                        <w:rPr>
                          <w:noProof/>
                        </w:rPr>
                        <w:t>49</w:t>
                      </w:r>
                      <w:r w:rsidR="000C233E">
                        <w:rPr>
                          <w:noProof/>
                        </w:rPr>
                        <w:fldChar w:fldCharType="end"/>
                      </w:r>
                      <w:r w:rsidRPr="00BD6031">
                        <w:t>. Listado De Proyectos Registrados 2</w:t>
                      </w:r>
                      <w:bookmarkEnd w:id="233"/>
                    </w:p>
                  </w:txbxContent>
                </v:textbox>
                <w10:wrap type="through"/>
              </v:shape>
            </w:pict>
          </mc:Fallback>
        </mc:AlternateContent>
      </w:r>
      <w:r>
        <w:rPr>
          <w:noProof/>
          <w:lang w:eastAsia="es-CO"/>
        </w:rPr>
        <w:drawing>
          <wp:anchor distT="0" distB="0" distL="114300" distR="114300" simplePos="0" relativeHeight="251704320" behindDoc="0" locked="0" layoutInCell="1" allowOverlap="1" wp14:anchorId="52C0160F" wp14:editId="68D1FC08">
            <wp:simplePos x="0" y="0"/>
            <wp:positionH relativeFrom="column">
              <wp:posOffset>337820</wp:posOffset>
            </wp:positionH>
            <wp:positionV relativeFrom="paragraph">
              <wp:posOffset>2833370</wp:posOffset>
            </wp:positionV>
            <wp:extent cx="5756910" cy="2667000"/>
            <wp:effectExtent l="0" t="0" r="0" b="0"/>
            <wp:wrapThrough wrapText="bothSides">
              <wp:wrapPolygon edited="0">
                <wp:start x="0" y="0"/>
                <wp:lineTo x="0" y="21446"/>
                <wp:lineTo x="21514" y="21446"/>
                <wp:lineTo x="21514"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10215" b="5661"/>
                    <a:stretch/>
                  </pic:blipFill>
                  <pic:spPr bwMode="auto">
                    <a:xfrm>
                      <a:off x="0" y="0"/>
                      <a:ext cx="575691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3BB6" w:rsidRPr="00721FF1">
        <w:rPr>
          <w:rFonts w:cs="Times New Roman"/>
        </w:rPr>
        <w:t>F</w:t>
      </w:r>
      <w:r w:rsidR="00483BB6" w:rsidRPr="007B32C6">
        <w:rPr>
          <w:rFonts w:cs="Times New Roman"/>
          <w:color w:val="FFFFFF" w:themeColor="background1"/>
        </w:rPr>
        <w:t>igur</w:t>
      </w:r>
      <w:bookmarkEnd w:id="229"/>
    </w:p>
    <w:p w14:paraId="0D63F979" w14:textId="32D86AE7" w:rsidR="00483BB6" w:rsidRDefault="00442618" w:rsidP="00483BB6">
      <w:pPr>
        <w:pStyle w:val="Descripcin"/>
        <w:jc w:val="center"/>
        <w:rPr>
          <w:rFonts w:cs="Times New Roman"/>
        </w:rPr>
      </w:pPr>
      <w:r>
        <w:rPr>
          <w:rFonts w:cs="Times New Roman"/>
        </w:rPr>
        <w:t xml:space="preserve">   </w:t>
      </w:r>
      <w:r w:rsidR="00483BB6">
        <w:rPr>
          <w:rFonts w:cs="Times New Roman"/>
        </w:rPr>
        <w:t xml:space="preserve">            </w:t>
      </w:r>
    </w:p>
    <w:p w14:paraId="4F6644AA" w14:textId="0ADD1AC3" w:rsidR="00483BB6" w:rsidRDefault="00483BB6" w:rsidP="00483BB6"/>
    <w:p w14:paraId="2164FFF5" w14:textId="77777777" w:rsidR="00483BB6" w:rsidRDefault="00483BB6" w:rsidP="00483BB6"/>
    <w:p w14:paraId="3ABC1772" w14:textId="77777777" w:rsidR="00483BB6" w:rsidRDefault="00483BB6" w:rsidP="00483BB6"/>
    <w:p w14:paraId="5CDC4827" w14:textId="77777777" w:rsidR="00483BB6" w:rsidRDefault="00483BB6" w:rsidP="00483BB6"/>
    <w:p w14:paraId="09C8F4E9" w14:textId="77777777" w:rsidR="00483BB6" w:rsidRDefault="00483BB6" w:rsidP="00483BB6"/>
    <w:p w14:paraId="7D6841F8" w14:textId="26A9E4A7" w:rsidR="00483BB6" w:rsidRDefault="00483BB6" w:rsidP="00483BB6"/>
    <w:p w14:paraId="5EB59F3A" w14:textId="6A3DFA47" w:rsidR="00654D81" w:rsidRDefault="00654D81" w:rsidP="00483BB6"/>
    <w:p w14:paraId="23B7B132" w14:textId="5470F3D5" w:rsidR="00483BB6" w:rsidRDefault="00483BB6" w:rsidP="00483BB6"/>
    <w:p w14:paraId="5915866E" w14:textId="212930D5" w:rsidR="00483BB6" w:rsidRDefault="00483BB6" w:rsidP="00483BB6">
      <w:pPr>
        <w:pStyle w:val="Prrafodelista"/>
        <w:numPr>
          <w:ilvl w:val="0"/>
          <w:numId w:val="29"/>
        </w:numPr>
      </w:pPr>
      <w:r>
        <w:rPr>
          <w:rFonts w:ascii="Times New Roman" w:hAnsi="Times New Roman" w:cs="Times New Roman"/>
          <w:b/>
          <w:sz w:val="24"/>
        </w:rPr>
        <w:t>Formulario De Modificación de Información de Proyectos</w:t>
      </w:r>
    </w:p>
    <w:p w14:paraId="29D31DCD" w14:textId="7C6CD4C5" w:rsidR="00483BB6" w:rsidRDefault="00483BB6" w:rsidP="00483BB6"/>
    <w:p w14:paraId="232B1445" w14:textId="5A368211" w:rsidR="00483BB6" w:rsidRDefault="00483BB6" w:rsidP="00483BB6"/>
    <w:p w14:paraId="46B569E4" w14:textId="5ED7F9E8" w:rsidR="00483BB6" w:rsidRDefault="00483BB6" w:rsidP="00483BB6"/>
    <w:p w14:paraId="38AC2CF7" w14:textId="161A955A" w:rsidR="00483BB6" w:rsidRDefault="00483BB6" w:rsidP="00483BB6"/>
    <w:p w14:paraId="4045D11A" w14:textId="6E9BBBF3" w:rsidR="00483BB6" w:rsidRDefault="00483BB6" w:rsidP="00483BB6"/>
    <w:p w14:paraId="5173B653" w14:textId="6A67D04F" w:rsidR="00483BB6" w:rsidRDefault="00483BB6" w:rsidP="00483BB6"/>
    <w:p w14:paraId="5F266CDC" w14:textId="2609373C" w:rsidR="00483BB6" w:rsidRDefault="00483BB6" w:rsidP="00483BB6"/>
    <w:p w14:paraId="602B248A" w14:textId="61E93F71" w:rsidR="00483BB6" w:rsidRDefault="00483BB6" w:rsidP="00483BB6"/>
    <w:p w14:paraId="72259C32" w14:textId="261CFF09" w:rsidR="00483BB6" w:rsidRDefault="00483BB6" w:rsidP="00483BB6"/>
    <w:p w14:paraId="27E610BE" w14:textId="5EFA88C6" w:rsidR="00483BB6" w:rsidRDefault="00483BB6" w:rsidP="00483BB6"/>
    <w:p w14:paraId="0861BBBB" w14:textId="0970EA7B" w:rsidR="007B32C6" w:rsidRDefault="00654D81" w:rsidP="00483BB6">
      <w:r>
        <w:rPr>
          <w:noProof/>
          <w:lang w:eastAsia="es-CO"/>
        </w:rPr>
        <mc:AlternateContent>
          <mc:Choice Requires="wps">
            <w:drawing>
              <wp:anchor distT="0" distB="0" distL="114300" distR="114300" simplePos="0" relativeHeight="251768832" behindDoc="0" locked="0" layoutInCell="1" allowOverlap="1" wp14:anchorId="4BE0207D" wp14:editId="6DB51A16">
                <wp:simplePos x="0" y="0"/>
                <wp:positionH relativeFrom="column">
                  <wp:posOffset>418465</wp:posOffset>
                </wp:positionH>
                <wp:positionV relativeFrom="paragraph">
                  <wp:posOffset>2456815</wp:posOffset>
                </wp:positionV>
                <wp:extent cx="5759450" cy="635"/>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FCD1379" w14:textId="7FC64BBA" w:rsidR="008E4ED1" w:rsidRPr="00570B61" w:rsidRDefault="008E4ED1" w:rsidP="00654D81">
                            <w:pPr>
                              <w:pStyle w:val="Descripcin"/>
                              <w:jc w:val="center"/>
                              <w:rPr>
                                <w:noProof/>
                              </w:rPr>
                            </w:pPr>
                            <w:bookmarkStart w:id="234" w:name="_Toc70193623"/>
                            <w:r>
                              <w:t xml:space="preserve">Figura </w:t>
                            </w:r>
                            <w:r w:rsidR="000C233E">
                              <w:fldChar w:fldCharType="begin"/>
                            </w:r>
                            <w:r w:rsidR="000C233E">
                              <w:instrText xml:space="preserve"> SEQ Figura \* ARABIC </w:instrText>
                            </w:r>
                            <w:r w:rsidR="000C233E">
                              <w:fldChar w:fldCharType="separate"/>
                            </w:r>
                            <w:r>
                              <w:rPr>
                                <w:noProof/>
                              </w:rPr>
                              <w:t>50</w:t>
                            </w:r>
                            <w:r w:rsidR="000C233E">
                              <w:rPr>
                                <w:noProof/>
                              </w:rPr>
                              <w:fldChar w:fldCharType="end"/>
                            </w:r>
                            <w:r w:rsidRPr="00D13CC4">
                              <w:t>. Formulario de Modificación datos de proyectos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0207D" id="Cuadro de texto 64" o:spid="_x0000_s1051" type="#_x0000_t202" style="position:absolute;margin-left:32.95pt;margin-top:193.45pt;width:45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" stroked="f">
                <v:textbox style="mso-fit-shape-to-text:t" inset="0,0,0,0">
                  <w:txbxContent>
                    <w:p w14:paraId="4FCD1379" w14:textId="7FC64BBA" w:rsidR="008E4ED1" w:rsidRPr="00570B61" w:rsidRDefault="008E4ED1" w:rsidP="00654D81">
                      <w:pPr>
                        <w:pStyle w:val="Descripcin"/>
                        <w:jc w:val="center"/>
                        <w:rPr>
                          <w:noProof/>
                        </w:rPr>
                      </w:pPr>
                      <w:bookmarkStart w:id="235" w:name="_Toc70193623"/>
                      <w:r>
                        <w:t xml:space="preserve">Figura </w:t>
                      </w:r>
                      <w:r w:rsidR="000C233E">
                        <w:fldChar w:fldCharType="begin"/>
                      </w:r>
                      <w:r w:rsidR="000C233E">
                        <w:instrText xml:space="preserve"> SEQ Figura \* ARABIC </w:instrText>
                      </w:r>
                      <w:r w:rsidR="000C233E">
                        <w:fldChar w:fldCharType="separate"/>
                      </w:r>
                      <w:r>
                        <w:rPr>
                          <w:noProof/>
                        </w:rPr>
                        <w:t>50</w:t>
                      </w:r>
                      <w:r w:rsidR="000C233E">
                        <w:rPr>
                          <w:noProof/>
                        </w:rPr>
                        <w:fldChar w:fldCharType="end"/>
                      </w:r>
                      <w:r w:rsidRPr="00D13CC4">
                        <w:t>. Formulario de Modificación datos de proyectos</w:t>
                      </w:r>
                      <w:bookmarkEnd w:id="235"/>
                    </w:p>
                  </w:txbxContent>
                </v:textbox>
              </v:shape>
            </w:pict>
          </mc:Fallback>
        </mc:AlternateContent>
      </w:r>
      <w:r w:rsidR="007B32C6">
        <w:rPr>
          <w:noProof/>
          <w:lang w:eastAsia="es-CO"/>
        </w:rPr>
        <w:drawing>
          <wp:anchor distT="0" distB="0" distL="114300" distR="114300" simplePos="0" relativeHeight="251711488" behindDoc="0" locked="0" layoutInCell="1" allowOverlap="1" wp14:anchorId="5F2A5CB0" wp14:editId="683F0D6E">
            <wp:simplePos x="0" y="0"/>
            <wp:positionH relativeFrom="margin">
              <wp:posOffset>418513</wp:posOffset>
            </wp:positionH>
            <wp:positionV relativeFrom="paragraph">
              <wp:posOffset>-372146</wp:posOffset>
            </wp:positionV>
            <wp:extent cx="5759450" cy="2772383"/>
            <wp:effectExtent l="0" t="0" r="0" b="95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9313" b="5061"/>
                    <a:stretch/>
                  </pic:blipFill>
                  <pic:spPr bwMode="auto">
                    <a:xfrm>
                      <a:off x="0" y="0"/>
                      <a:ext cx="5759450" cy="2772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A91BC" w14:textId="77777777" w:rsidR="007B32C6" w:rsidRDefault="007B32C6" w:rsidP="00483BB6"/>
    <w:p w14:paraId="0E8FF63A" w14:textId="77777777" w:rsidR="007B32C6" w:rsidRDefault="007B32C6" w:rsidP="00483BB6"/>
    <w:p w14:paraId="6087C4FA" w14:textId="77777777" w:rsidR="007B32C6" w:rsidRDefault="007B32C6" w:rsidP="00483BB6"/>
    <w:p w14:paraId="3A9F2AC5" w14:textId="77777777" w:rsidR="007B32C6" w:rsidRDefault="007B32C6" w:rsidP="00483BB6"/>
    <w:p w14:paraId="1FE3037E" w14:textId="77777777" w:rsidR="007B32C6" w:rsidRDefault="007B32C6" w:rsidP="00483BB6"/>
    <w:p w14:paraId="098E71F9" w14:textId="77777777" w:rsidR="007B32C6" w:rsidRDefault="007B32C6" w:rsidP="00483BB6"/>
    <w:p w14:paraId="602308BD" w14:textId="77777777" w:rsidR="007B32C6" w:rsidRDefault="007B32C6" w:rsidP="00483BB6"/>
    <w:p w14:paraId="68B26564" w14:textId="77777777" w:rsidR="007B32C6" w:rsidRDefault="007B32C6" w:rsidP="00483BB6"/>
    <w:p w14:paraId="401D1620" w14:textId="0405852B" w:rsidR="00483BB6" w:rsidRDefault="00483BB6" w:rsidP="00483BB6"/>
    <w:p w14:paraId="36E69FF1" w14:textId="77777777" w:rsidR="00483BB6" w:rsidRDefault="00483BB6" w:rsidP="00483BB6"/>
    <w:p w14:paraId="4892C3FB" w14:textId="2401B47D" w:rsidR="00483BB6" w:rsidRDefault="00654D81" w:rsidP="0054760C">
      <w:pPr>
        <w:pStyle w:val="Prrafodelista"/>
        <w:numPr>
          <w:ilvl w:val="0"/>
          <w:numId w:val="29"/>
        </w:numPr>
      </w:pPr>
      <w:r>
        <w:rPr>
          <w:noProof/>
          <w:lang w:eastAsia="es-CO"/>
        </w:rPr>
        <mc:AlternateContent>
          <mc:Choice Requires="wps">
            <w:drawing>
              <wp:anchor distT="0" distB="0" distL="114300" distR="114300" simplePos="0" relativeHeight="251770880" behindDoc="0" locked="0" layoutInCell="1" allowOverlap="1" wp14:anchorId="7075E577" wp14:editId="369F2630">
                <wp:simplePos x="0" y="0"/>
                <wp:positionH relativeFrom="column">
                  <wp:posOffset>433070</wp:posOffset>
                </wp:positionH>
                <wp:positionV relativeFrom="paragraph">
                  <wp:posOffset>3047365</wp:posOffset>
                </wp:positionV>
                <wp:extent cx="5759450" cy="635"/>
                <wp:effectExtent l="0" t="0" r="0" b="0"/>
                <wp:wrapThrough wrapText="bothSides">
                  <wp:wrapPolygon edited="0">
                    <wp:start x="0" y="0"/>
                    <wp:lineTo x="0" y="21600"/>
                    <wp:lineTo x="21600" y="21600"/>
                    <wp:lineTo x="2160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697AE2D" w14:textId="2BCD33A7" w:rsidR="008E4ED1" w:rsidRPr="00D108E4" w:rsidRDefault="008E4ED1" w:rsidP="00654D81">
                            <w:pPr>
                              <w:pStyle w:val="Descripcin"/>
                              <w:jc w:val="center"/>
                              <w:rPr>
                                <w:noProof/>
                              </w:rPr>
                            </w:pPr>
                            <w:bookmarkStart w:id="236" w:name="_Toc70193624"/>
                            <w:r>
                              <w:t xml:space="preserve">Figura </w:t>
                            </w:r>
                            <w:r w:rsidR="000C233E">
                              <w:fldChar w:fldCharType="begin"/>
                            </w:r>
                            <w:r w:rsidR="000C233E">
                              <w:instrText xml:space="preserve"> SEQ Figura \* ARABIC </w:instrText>
                            </w:r>
                            <w:r w:rsidR="000C233E">
                              <w:fldChar w:fldCharType="separate"/>
                            </w:r>
                            <w:r>
                              <w:rPr>
                                <w:noProof/>
                              </w:rPr>
                              <w:t>51</w:t>
                            </w:r>
                            <w:r w:rsidR="000C233E">
                              <w:rPr>
                                <w:noProof/>
                              </w:rPr>
                              <w:fldChar w:fldCharType="end"/>
                            </w:r>
                            <w:r>
                              <w:t>.</w:t>
                            </w:r>
                            <w:r w:rsidRPr="004B101D">
                              <w:t xml:space="preserve"> Formulario de Adición de requerimientos de proyectos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5E577" id="Cuadro de texto 74" o:spid="_x0000_s1052" type="#_x0000_t202" style="position:absolute;left:0;text-align:left;margin-left:34.1pt;margin-top:239.95pt;width:45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9zNgIAAG4EAAAOAAAAZHJzL2Uyb0RvYy54bWysVMFu2zAMvQ/YPwi6L06yJu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" stroked="f">
                <v:textbox style="mso-fit-shape-to-text:t" inset="0,0,0,0">
                  <w:txbxContent>
                    <w:p w14:paraId="2697AE2D" w14:textId="2BCD33A7" w:rsidR="008E4ED1" w:rsidRPr="00D108E4" w:rsidRDefault="008E4ED1" w:rsidP="00654D81">
                      <w:pPr>
                        <w:pStyle w:val="Descripcin"/>
                        <w:jc w:val="center"/>
                        <w:rPr>
                          <w:noProof/>
                        </w:rPr>
                      </w:pPr>
                      <w:bookmarkStart w:id="237" w:name="_Toc70193624"/>
                      <w:r>
                        <w:t xml:space="preserve">Figura </w:t>
                      </w:r>
                      <w:r w:rsidR="000C233E">
                        <w:fldChar w:fldCharType="begin"/>
                      </w:r>
                      <w:r w:rsidR="000C233E">
                        <w:instrText xml:space="preserve"> SEQ Figura \* ARABIC </w:instrText>
                      </w:r>
                      <w:r w:rsidR="000C233E">
                        <w:fldChar w:fldCharType="separate"/>
                      </w:r>
                      <w:r>
                        <w:rPr>
                          <w:noProof/>
                        </w:rPr>
                        <w:t>51</w:t>
                      </w:r>
                      <w:r w:rsidR="000C233E">
                        <w:rPr>
                          <w:noProof/>
                        </w:rPr>
                        <w:fldChar w:fldCharType="end"/>
                      </w:r>
                      <w:r>
                        <w:t>.</w:t>
                      </w:r>
                      <w:r w:rsidRPr="004B101D">
                        <w:t xml:space="preserve"> Formulario de Adición de requerimientos de proyectos</w:t>
                      </w:r>
                      <w:bookmarkEnd w:id="237"/>
                    </w:p>
                  </w:txbxContent>
                </v:textbox>
                <w10:wrap type="through"/>
              </v:shape>
            </w:pict>
          </mc:Fallback>
        </mc:AlternateContent>
      </w:r>
      <w:r w:rsidR="0054760C">
        <w:rPr>
          <w:noProof/>
          <w:lang w:eastAsia="es-CO"/>
        </w:rPr>
        <w:drawing>
          <wp:anchor distT="0" distB="0" distL="114300" distR="114300" simplePos="0" relativeHeight="251725824" behindDoc="0" locked="0" layoutInCell="1" allowOverlap="1" wp14:anchorId="709CEB4E" wp14:editId="4EFC0BCB">
            <wp:simplePos x="0" y="0"/>
            <wp:positionH relativeFrom="column">
              <wp:posOffset>433070</wp:posOffset>
            </wp:positionH>
            <wp:positionV relativeFrom="paragraph">
              <wp:posOffset>218440</wp:posOffset>
            </wp:positionV>
            <wp:extent cx="5759450" cy="2771775"/>
            <wp:effectExtent l="0" t="0" r="0" b="9525"/>
            <wp:wrapThrough wrapText="bothSides">
              <wp:wrapPolygon edited="0">
                <wp:start x="0" y="0"/>
                <wp:lineTo x="0" y="21526"/>
                <wp:lineTo x="21505" y="21526"/>
                <wp:lineTo x="2150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9119" b="5276"/>
                    <a:stretch/>
                  </pic:blipFill>
                  <pic:spPr bwMode="auto">
                    <a:xfrm>
                      <a:off x="0" y="0"/>
                      <a:ext cx="575945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3BB6">
        <w:rPr>
          <w:rFonts w:ascii="Times New Roman" w:hAnsi="Times New Roman" w:cs="Times New Roman"/>
          <w:b/>
          <w:sz w:val="24"/>
        </w:rPr>
        <w:t>Formulario De Adición de Requerimientos De Proyectos</w:t>
      </w:r>
    </w:p>
    <w:p w14:paraId="41754F72" w14:textId="73E60B4A" w:rsidR="00483BB6" w:rsidRDefault="00483BB6" w:rsidP="00483BB6">
      <w:pPr>
        <w:ind w:left="708"/>
      </w:pPr>
    </w:p>
    <w:p w14:paraId="4C75AB65" w14:textId="77777777" w:rsidR="00483BB6" w:rsidRDefault="00483BB6" w:rsidP="00483BB6"/>
    <w:p w14:paraId="593D1982" w14:textId="77777777" w:rsidR="00483BB6" w:rsidRDefault="00483BB6" w:rsidP="00483BB6"/>
    <w:p w14:paraId="18086593" w14:textId="77777777" w:rsidR="00483BB6" w:rsidRDefault="00483BB6" w:rsidP="00483BB6"/>
    <w:p w14:paraId="152D679C" w14:textId="77777777" w:rsidR="00483BB6" w:rsidRDefault="00483BB6" w:rsidP="00483BB6"/>
    <w:p w14:paraId="09EC8FC9" w14:textId="54EBD68B" w:rsidR="00483BB6" w:rsidRPr="0070372C" w:rsidRDefault="00654D81" w:rsidP="00483BB6">
      <w:pPr>
        <w:pStyle w:val="Prrafodelista"/>
        <w:numPr>
          <w:ilvl w:val="0"/>
          <w:numId w:val="29"/>
        </w:numPr>
      </w:pPr>
      <w:r>
        <w:rPr>
          <w:noProof/>
          <w:lang w:eastAsia="es-CO"/>
        </w:rPr>
        <w:lastRenderedPageBreak/>
        <mc:AlternateContent>
          <mc:Choice Requires="wps">
            <w:drawing>
              <wp:anchor distT="0" distB="0" distL="114300" distR="114300" simplePos="0" relativeHeight="251772928" behindDoc="0" locked="0" layoutInCell="1" allowOverlap="1" wp14:anchorId="76928150" wp14:editId="39B09DE1">
                <wp:simplePos x="0" y="0"/>
                <wp:positionH relativeFrom="column">
                  <wp:posOffset>423545</wp:posOffset>
                </wp:positionH>
                <wp:positionV relativeFrom="paragraph">
                  <wp:posOffset>3071495</wp:posOffset>
                </wp:positionV>
                <wp:extent cx="5759450" cy="635"/>
                <wp:effectExtent l="0" t="0" r="0" b="0"/>
                <wp:wrapThrough wrapText="bothSides">
                  <wp:wrapPolygon edited="0">
                    <wp:start x="0" y="0"/>
                    <wp:lineTo x="0" y="21600"/>
                    <wp:lineTo x="21600" y="21600"/>
                    <wp:lineTo x="21600" y="0"/>
                  </wp:wrapPolygon>
                </wp:wrapThrough>
                <wp:docPr id="78" name="Cuadro de texto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77E5767" w14:textId="6B7CF32A" w:rsidR="008E4ED1" w:rsidRPr="0023586B" w:rsidRDefault="008E4ED1" w:rsidP="00654D81">
                            <w:pPr>
                              <w:pStyle w:val="Descripcin"/>
                              <w:jc w:val="center"/>
                              <w:rPr>
                                <w:noProof/>
                              </w:rPr>
                            </w:pPr>
                            <w:bookmarkStart w:id="238" w:name="_Toc70193625"/>
                            <w:r>
                              <w:t xml:space="preserve">Figura </w:t>
                            </w:r>
                            <w:r w:rsidR="000C233E">
                              <w:fldChar w:fldCharType="begin"/>
                            </w:r>
                            <w:r w:rsidR="000C233E">
                              <w:instrText xml:space="preserve"> SEQ Figura \* ARABIC </w:instrText>
                            </w:r>
                            <w:r w:rsidR="000C233E">
                              <w:fldChar w:fldCharType="separate"/>
                            </w:r>
                            <w:r>
                              <w:rPr>
                                <w:noProof/>
                              </w:rPr>
                              <w:t>52</w:t>
                            </w:r>
                            <w:r w:rsidR="000C233E">
                              <w:rPr>
                                <w:noProof/>
                              </w:rPr>
                              <w:fldChar w:fldCharType="end"/>
                            </w:r>
                            <w:r w:rsidRPr="00F23664">
                              <w:t>. Requerimientos y Costos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28150" id="Cuadro de texto 78" o:spid="_x0000_s1053" type="#_x0000_t202" style="position:absolute;left:0;text-align:left;margin-left:33.35pt;margin-top:241.85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" stroked="f">
                <v:textbox style="mso-fit-shape-to-text:t" inset="0,0,0,0">
                  <w:txbxContent>
                    <w:p w14:paraId="477E5767" w14:textId="6B7CF32A" w:rsidR="008E4ED1" w:rsidRPr="0023586B" w:rsidRDefault="008E4ED1" w:rsidP="00654D81">
                      <w:pPr>
                        <w:pStyle w:val="Descripcin"/>
                        <w:jc w:val="center"/>
                        <w:rPr>
                          <w:noProof/>
                        </w:rPr>
                      </w:pPr>
                      <w:bookmarkStart w:id="239" w:name="_Toc70193625"/>
                      <w:r>
                        <w:t xml:space="preserve">Figura </w:t>
                      </w:r>
                      <w:r w:rsidR="000C233E">
                        <w:fldChar w:fldCharType="begin"/>
                      </w:r>
                      <w:r w:rsidR="000C233E">
                        <w:instrText xml:space="preserve"> SEQ Figura \* ARABIC </w:instrText>
                      </w:r>
                      <w:r w:rsidR="000C233E">
                        <w:fldChar w:fldCharType="separate"/>
                      </w:r>
                      <w:r>
                        <w:rPr>
                          <w:noProof/>
                        </w:rPr>
                        <w:t>52</w:t>
                      </w:r>
                      <w:r w:rsidR="000C233E">
                        <w:rPr>
                          <w:noProof/>
                        </w:rPr>
                        <w:fldChar w:fldCharType="end"/>
                      </w:r>
                      <w:r w:rsidRPr="00F23664">
                        <w:t>. Requerimientos y Costos 1</w:t>
                      </w:r>
                      <w:bookmarkEnd w:id="239"/>
                    </w:p>
                  </w:txbxContent>
                </v:textbox>
                <w10:wrap type="through"/>
              </v:shape>
            </w:pict>
          </mc:Fallback>
        </mc:AlternateContent>
      </w:r>
      <w:r w:rsidR="0054760C">
        <w:rPr>
          <w:noProof/>
          <w:lang w:eastAsia="es-CO"/>
        </w:rPr>
        <w:drawing>
          <wp:anchor distT="0" distB="0" distL="114300" distR="114300" simplePos="0" relativeHeight="251756544" behindDoc="0" locked="0" layoutInCell="1" allowOverlap="1" wp14:anchorId="5D5A190C" wp14:editId="647FC41D">
            <wp:simplePos x="0" y="0"/>
            <wp:positionH relativeFrom="column">
              <wp:posOffset>423545</wp:posOffset>
            </wp:positionH>
            <wp:positionV relativeFrom="paragraph">
              <wp:posOffset>223520</wp:posOffset>
            </wp:positionV>
            <wp:extent cx="5759450" cy="2790825"/>
            <wp:effectExtent l="0" t="0" r="0" b="9525"/>
            <wp:wrapThrough wrapText="bothSides">
              <wp:wrapPolygon edited="0">
                <wp:start x="0" y="0"/>
                <wp:lineTo x="0" y="21526"/>
                <wp:lineTo x="21505" y="21526"/>
                <wp:lineTo x="21505"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8826" b="4982"/>
                    <a:stretch/>
                  </pic:blipFill>
                  <pic:spPr bwMode="auto">
                    <a:xfrm>
                      <a:off x="0" y="0"/>
                      <a:ext cx="575945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3BB6">
        <w:rPr>
          <w:rFonts w:ascii="Times New Roman" w:hAnsi="Times New Roman" w:cs="Times New Roman"/>
          <w:b/>
          <w:sz w:val="24"/>
        </w:rPr>
        <w:t>Visualización Proyectos con Requerimientos, Costos y Tiempos</w:t>
      </w:r>
    </w:p>
    <w:p w14:paraId="5354C9C4" w14:textId="77777777" w:rsidR="00483BB6" w:rsidRDefault="00483BB6" w:rsidP="00483BB6">
      <w:pPr>
        <w:keepNext/>
      </w:pPr>
    </w:p>
    <w:p w14:paraId="76CD436F" w14:textId="52FAF0C3" w:rsidR="00483BB6" w:rsidRDefault="00483BB6" w:rsidP="00483BB6">
      <w:pPr>
        <w:pStyle w:val="Descripcin"/>
        <w:jc w:val="center"/>
        <w:rPr>
          <w:rFonts w:cs="Times New Roman"/>
        </w:rPr>
      </w:pPr>
    </w:p>
    <w:p w14:paraId="3BA0F45B" w14:textId="77777777" w:rsidR="00483BB6" w:rsidRPr="0070372C" w:rsidRDefault="00483BB6" w:rsidP="00483BB6"/>
    <w:p w14:paraId="0CD974A4" w14:textId="77777777" w:rsidR="00654D81" w:rsidRDefault="00483BB6" w:rsidP="00654D81">
      <w:pPr>
        <w:keepNext/>
        <w:ind w:left="708"/>
      </w:pPr>
      <w:r>
        <w:rPr>
          <w:noProof/>
          <w:lang w:eastAsia="es-CO"/>
        </w:rPr>
        <w:drawing>
          <wp:inline distT="0" distB="0" distL="0" distR="0" wp14:anchorId="149375D0" wp14:editId="781B67E7">
            <wp:extent cx="5759450" cy="27717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5" t="9414" r="-165" b="4983"/>
                    <a:stretch/>
                  </pic:blipFill>
                  <pic:spPr bwMode="auto">
                    <a:xfrm>
                      <a:off x="0" y="0"/>
                      <a:ext cx="5759450" cy="2771775"/>
                    </a:xfrm>
                    <a:prstGeom prst="rect">
                      <a:avLst/>
                    </a:prstGeom>
                    <a:ln>
                      <a:noFill/>
                    </a:ln>
                    <a:extLst>
                      <a:ext uri="{53640926-AAD7-44D8-BBD7-CCE9431645EC}">
                        <a14:shadowObscured xmlns:a14="http://schemas.microsoft.com/office/drawing/2010/main"/>
                      </a:ext>
                    </a:extLst>
                  </pic:spPr>
                </pic:pic>
              </a:graphicData>
            </a:graphic>
          </wp:inline>
        </w:drawing>
      </w:r>
    </w:p>
    <w:p w14:paraId="28CB2ACA" w14:textId="1E4BF432" w:rsidR="00483BB6" w:rsidRDefault="00654D81" w:rsidP="00654D81">
      <w:pPr>
        <w:pStyle w:val="Descripcin"/>
        <w:jc w:val="center"/>
      </w:pPr>
      <w:bookmarkStart w:id="240" w:name="_Toc70193626"/>
      <w:r>
        <w:t xml:space="preserve">Figura </w:t>
      </w:r>
      <w:r w:rsidR="000C233E">
        <w:fldChar w:fldCharType="begin"/>
      </w:r>
      <w:r w:rsidR="000C233E">
        <w:instrText xml:space="preserve"> SEQ Figura \* ARABIC </w:instrText>
      </w:r>
      <w:r w:rsidR="000C233E">
        <w:fldChar w:fldCharType="separate"/>
      </w:r>
      <w:r w:rsidR="00EF4B58">
        <w:rPr>
          <w:noProof/>
        </w:rPr>
        <w:t>53</w:t>
      </w:r>
      <w:r w:rsidR="000C233E">
        <w:rPr>
          <w:noProof/>
        </w:rPr>
        <w:fldChar w:fldCharType="end"/>
      </w:r>
      <w:r>
        <w:t xml:space="preserve">. </w:t>
      </w:r>
      <w:r w:rsidRPr="001708D2">
        <w:t>Requerimientos y Costos 2</w:t>
      </w:r>
      <w:bookmarkEnd w:id="240"/>
    </w:p>
    <w:p w14:paraId="15355829" w14:textId="163E38E0" w:rsidR="00483BB6" w:rsidRPr="0070372C" w:rsidRDefault="00483BB6" w:rsidP="00483BB6">
      <w:pPr>
        <w:pStyle w:val="Descripcin"/>
        <w:jc w:val="center"/>
        <w:rPr>
          <w:rFonts w:cs="Times New Roman"/>
        </w:rPr>
      </w:pPr>
    </w:p>
    <w:p w14:paraId="3A83C907" w14:textId="77777777" w:rsidR="00483BB6" w:rsidRDefault="00483BB6" w:rsidP="00483BB6"/>
    <w:p w14:paraId="6CC3EADB" w14:textId="77777777" w:rsidR="00483BB6" w:rsidRDefault="00483BB6" w:rsidP="00483BB6"/>
    <w:p w14:paraId="3315C12E" w14:textId="77777777" w:rsidR="00483BB6" w:rsidRDefault="00483BB6" w:rsidP="00483BB6"/>
    <w:p w14:paraId="64A0D1A8" w14:textId="77777777" w:rsidR="00483BB6" w:rsidRDefault="00483BB6" w:rsidP="00483BB6"/>
    <w:p w14:paraId="089812F8" w14:textId="77777777" w:rsidR="00483BB6" w:rsidRDefault="00483BB6" w:rsidP="00483BB6"/>
    <w:p w14:paraId="4D1C6E03" w14:textId="77777777" w:rsidR="00483BB6" w:rsidRDefault="00483BB6" w:rsidP="00483BB6"/>
    <w:p w14:paraId="56B55296" w14:textId="77777777" w:rsidR="00483BB6" w:rsidRDefault="00483BB6" w:rsidP="00483BB6">
      <w:pPr>
        <w:pStyle w:val="Prrafodelista"/>
        <w:numPr>
          <w:ilvl w:val="0"/>
          <w:numId w:val="29"/>
        </w:numPr>
      </w:pPr>
      <w:r>
        <w:rPr>
          <w:rFonts w:ascii="Times New Roman" w:hAnsi="Times New Roman" w:cs="Times New Roman"/>
          <w:b/>
          <w:sz w:val="24"/>
        </w:rPr>
        <w:t>Ventana de Generación De Reportes</w:t>
      </w:r>
    </w:p>
    <w:p w14:paraId="052E3B1C" w14:textId="433FB430" w:rsidR="00483BB6" w:rsidRDefault="00654D81" w:rsidP="00483BB6">
      <w:r>
        <w:rPr>
          <w:noProof/>
          <w:lang w:eastAsia="es-CO"/>
        </w:rPr>
        <mc:AlternateContent>
          <mc:Choice Requires="wps">
            <w:drawing>
              <wp:anchor distT="0" distB="0" distL="114300" distR="114300" simplePos="0" relativeHeight="251774976" behindDoc="0" locked="0" layoutInCell="1" allowOverlap="1" wp14:anchorId="7DF05D5D" wp14:editId="20E2115E">
                <wp:simplePos x="0" y="0"/>
                <wp:positionH relativeFrom="column">
                  <wp:posOffset>257810</wp:posOffset>
                </wp:positionH>
                <wp:positionV relativeFrom="paragraph">
                  <wp:posOffset>2804795</wp:posOffset>
                </wp:positionV>
                <wp:extent cx="5758180" cy="635"/>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71672D2" w14:textId="558FBC77" w:rsidR="008E4ED1" w:rsidRPr="00324C3E" w:rsidRDefault="008E4ED1" w:rsidP="00654D81">
                            <w:pPr>
                              <w:pStyle w:val="Descripcin"/>
                              <w:jc w:val="center"/>
                              <w:rPr>
                                <w:noProof/>
                              </w:rPr>
                            </w:pPr>
                            <w:bookmarkStart w:id="241" w:name="_Toc70193627"/>
                            <w:r>
                              <w:t xml:space="preserve">Figura </w:t>
                            </w:r>
                            <w:r w:rsidR="000C233E">
                              <w:fldChar w:fldCharType="begin"/>
                            </w:r>
                            <w:r w:rsidR="000C233E">
                              <w:instrText xml:space="preserve"> SEQ Figura \* ARABIC </w:instrText>
                            </w:r>
                            <w:r w:rsidR="000C233E">
                              <w:fldChar w:fldCharType="separate"/>
                            </w:r>
                            <w:r>
                              <w:rPr>
                                <w:noProof/>
                              </w:rPr>
                              <w:t>54</w:t>
                            </w:r>
                            <w:r w:rsidR="000C233E">
                              <w:rPr>
                                <w:noProof/>
                              </w:rPr>
                              <w:fldChar w:fldCharType="end"/>
                            </w:r>
                            <w:r w:rsidRPr="003345BB">
                              <w:t>. Funcionalidad Para la generación de distintos reportes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05D5D" id="Cuadro de texto 81" o:spid="_x0000_s1054" type="#_x0000_t202" style="position:absolute;margin-left:20.3pt;margin-top:220.85pt;width:453.4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" stroked="f">
                <v:textbox style="mso-fit-shape-to-text:t" inset="0,0,0,0">
                  <w:txbxContent>
                    <w:p w14:paraId="471672D2" w14:textId="558FBC77" w:rsidR="008E4ED1" w:rsidRPr="00324C3E" w:rsidRDefault="008E4ED1" w:rsidP="00654D81">
                      <w:pPr>
                        <w:pStyle w:val="Descripcin"/>
                        <w:jc w:val="center"/>
                        <w:rPr>
                          <w:noProof/>
                        </w:rPr>
                      </w:pPr>
                      <w:bookmarkStart w:id="242" w:name="_Toc70193627"/>
                      <w:r>
                        <w:t xml:space="preserve">Figura </w:t>
                      </w:r>
                      <w:r w:rsidR="000C233E">
                        <w:fldChar w:fldCharType="begin"/>
                      </w:r>
                      <w:r w:rsidR="000C233E">
                        <w:instrText xml:space="preserve"> SEQ Figura \* ARABIC </w:instrText>
                      </w:r>
                      <w:r w:rsidR="000C233E">
                        <w:fldChar w:fldCharType="separate"/>
                      </w:r>
                      <w:r>
                        <w:rPr>
                          <w:noProof/>
                        </w:rPr>
                        <w:t>54</w:t>
                      </w:r>
                      <w:r w:rsidR="000C233E">
                        <w:rPr>
                          <w:noProof/>
                        </w:rPr>
                        <w:fldChar w:fldCharType="end"/>
                      </w:r>
                      <w:r w:rsidRPr="003345BB">
                        <w:t>. Funcionalidad Para la generación de distintos reportes</w:t>
                      </w:r>
                      <w:bookmarkEnd w:id="242"/>
                    </w:p>
                  </w:txbxContent>
                </v:textbox>
              </v:shape>
            </w:pict>
          </mc:Fallback>
        </mc:AlternateContent>
      </w:r>
      <w:r w:rsidR="00483BB6">
        <w:rPr>
          <w:noProof/>
          <w:lang w:eastAsia="es-CO"/>
        </w:rPr>
        <w:drawing>
          <wp:anchor distT="0" distB="0" distL="114300" distR="114300" simplePos="0" relativeHeight="251717632" behindDoc="0" locked="0" layoutInCell="1" allowOverlap="1" wp14:anchorId="4E6E03BA" wp14:editId="6D91C551">
            <wp:simplePos x="0" y="0"/>
            <wp:positionH relativeFrom="column">
              <wp:posOffset>257986</wp:posOffset>
            </wp:positionH>
            <wp:positionV relativeFrom="paragraph">
              <wp:posOffset>4999</wp:posOffset>
            </wp:positionV>
            <wp:extent cx="5758466" cy="27432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9614" b="5650"/>
                    <a:stretch/>
                  </pic:blipFill>
                  <pic:spPr bwMode="auto">
                    <a:xfrm>
                      <a:off x="0" y="0"/>
                      <a:ext cx="5758466"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9E42E3" w14:textId="77777777" w:rsidR="00483BB6" w:rsidRDefault="00483BB6" w:rsidP="00483BB6"/>
    <w:p w14:paraId="2778F4A1" w14:textId="77777777" w:rsidR="00483BB6" w:rsidRDefault="00483BB6" w:rsidP="00483BB6"/>
    <w:p w14:paraId="664D891F" w14:textId="77777777" w:rsidR="00483BB6" w:rsidRDefault="00483BB6" w:rsidP="00483BB6"/>
    <w:p w14:paraId="479252C9" w14:textId="77777777" w:rsidR="00483BB6" w:rsidRDefault="00483BB6" w:rsidP="00483BB6"/>
    <w:p w14:paraId="537ED1C5" w14:textId="77777777" w:rsidR="00483BB6" w:rsidRDefault="00483BB6" w:rsidP="00483BB6"/>
    <w:p w14:paraId="434249DC" w14:textId="77777777" w:rsidR="00483BB6" w:rsidRDefault="00483BB6" w:rsidP="00483BB6"/>
    <w:p w14:paraId="611847D9" w14:textId="77777777" w:rsidR="00483BB6" w:rsidRDefault="00483BB6" w:rsidP="00483BB6"/>
    <w:p w14:paraId="7B89423F" w14:textId="77777777" w:rsidR="00483BB6" w:rsidRDefault="00483BB6" w:rsidP="00483BB6"/>
    <w:p w14:paraId="5BBF52BC" w14:textId="77777777" w:rsidR="00483BB6" w:rsidRDefault="00483BB6" w:rsidP="00483BB6"/>
    <w:p w14:paraId="55D5ED35" w14:textId="4E58BAB7" w:rsidR="00483BB6" w:rsidRPr="00010F46" w:rsidRDefault="00483BB6" w:rsidP="00483BB6"/>
    <w:p w14:paraId="0AF9EE36" w14:textId="77777777" w:rsidR="00483BB6" w:rsidRPr="00010F46" w:rsidRDefault="00483BB6" w:rsidP="00483BB6">
      <w:pPr>
        <w:pStyle w:val="Prrafodelista"/>
        <w:ind w:left="2484"/>
      </w:pPr>
    </w:p>
    <w:p w14:paraId="31344CEF" w14:textId="77777777" w:rsidR="00483BB6" w:rsidRDefault="00483BB6" w:rsidP="00483BB6">
      <w:pPr>
        <w:pStyle w:val="Prrafodelista"/>
        <w:numPr>
          <w:ilvl w:val="0"/>
          <w:numId w:val="29"/>
        </w:numPr>
      </w:pPr>
      <w:r>
        <w:rPr>
          <w:rFonts w:ascii="Times New Roman" w:hAnsi="Times New Roman" w:cs="Times New Roman"/>
          <w:b/>
          <w:sz w:val="24"/>
        </w:rPr>
        <w:t xml:space="preserve">Visualización Detalles De Cliente </w:t>
      </w:r>
      <w:r w:rsidRPr="000E31BE">
        <w:rPr>
          <w:rFonts w:ascii="Times New Roman" w:hAnsi="Times New Roman" w:cs="Times New Roman"/>
          <w:b/>
          <w:sz w:val="24"/>
        </w:rPr>
        <w:t>Registrado</w:t>
      </w:r>
    </w:p>
    <w:p w14:paraId="3E7832F5" w14:textId="557CD06D" w:rsidR="00483BB6" w:rsidRDefault="00654D81" w:rsidP="00483BB6">
      <w:r>
        <w:rPr>
          <w:noProof/>
          <w:lang w:eastAsia="es-CO"/>
        </w:rPr>
        <mc:AlternateContent>
          <mc:Choice Requires="wps">
            <w:drawing>
              <wp:anchor distT="0" distB="0" distL="114300" distR="114300" simplePos="0" relativeHeight="251777024" behindDoc="0" locked="0" layoutInCell="1" allowOverlap="1" wp14:anchorId="3054D338" wp14:editId="2A68C28D">
                <wp:simplePos x="0" y="0"/>
                <wp:positionH relativeFrom="column">
                  <wp:posOffset>256540</wp:posOffset>
                </wp:positionH>
                <wp:positionV relativeFrom="paragraph">
                  <wp:posOffset>2837815</wp:posOffset>
                </wp:positionV>
                <wp:extent cx="5759450" cy="635"/>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CF887C1" w14:textId="19F6D918" w:rsidR="008E4ED1" w:rsidRPr="00437452" w:rsidRDefault="008E4ED1" w:rsidP="00654D81">
                            <w:pPr>
                              <w:pStyle w:val="Descripcin"/>
                              <w:jc w:val="center"/>
                              <w:rPr>
                                <w:noProof/>
                              </w:rPr>
                            </w:pPr>
                            <w:bookmarkStart w:id="243" w:name="_Toc70193628"/>
                            <w:r>
                              <w:t xml:space="preserve">Figura </w:t>
                            </w:r>
                            <w:r w:rsidR="000C233E">
                              <w:fldChar w:fldCharType="begin"/>
                            </w:r>
                            <w:r w:rsidR="000C233E">
                              <w:instrText xml:space="preserve"> SEQ Figura \* ARABIC </w:instrText>
                            </w:r>
                            <w:r w:rsidR="000C233E">
                              <w:fldChar w:fldCharType="separate"/>
                            </w:r>
                            <w:r>
                              <w:rPr>
                                <w:noProof/>
                              </w:rPr>
                              <w:t>55</w:t>
                            </w:r>
                            <w:r w:rsidR="000C233E">
                              <w:rPr>
                                <w:noProof/>
                              </w:rPr>
                              <w:fldChar w:fldCharType="end"/>
                            </w:r>
                            <w:r w:rsidRPr="002B334A">
                              <w:t>. Visualización de información de cliente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4D338" id="Cuadro de texto 82" o:spid="_x0000_s1055" type="#_x0000_t202" style="position:absolute;margin-left:20.2pt;margin-top:223.45pt;width:45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" stroked="f">
                <v:textbox style="mso-fit-shape-to-text:t" inset="0,0,0,0">
                  <w:txbxContent>
                    <w:p w14:paraId="2CF887C1" w14:textId="19F6D918" w:rsidR="008E4ED1" w:rsidRPr="00437452" w:rsidRDefault="008E4ED1" w:rsidP="00654D81">
                      <w:pPr>
                        <w:pStyle w:val="Descripcin"/>
                        <w:jc w:val="center"/>
                        <w:rPr>
                          <w:noProof/>
                        </w:rPr>
                      </w:pPr>
                      <w:bookmarkStart w:id="244" w:name="_Toc70193628"/>
                      <w:r>
                        <w:t xml:space="preserve">Figura </w:t>
                      </w:r>
                      <w:r w:rsidR="000C233E">
                        <w:fldChar w:fldCharType="begin"/>
                      </w:r>
                      <w:r w:rsidR="000C233E">
                        <w:instrText xml:space="preserve"> SEQ Figura \* ARABIC </w:instrText>
                      </w:r>
                      <w:r w:rsidR="000C233E">
                        <w:fldChar w:fldCharType="separate"/>
                      </w:r>
                      <w:r>
                        <w:rPr>
                          <w:noProof/>
                        </w:rPr>
                        <w:t>55</w:t>
                      </w:r>
                      <w:r w:rsidR="000C233E">
                        <w:rPr>
                          <w:noProof/>
                        </w:rPr>
                        <w:fldChar w:fldCharType="end"/>
                      </w:r>
                      <w:r w:rsidRPr="002B334A">
                        <w:t>. Visualización de información de cliente</w:t>
                      </w:r>
                      <w:bookmarkEnd w:id="244"/>
                    </w:p>
                  </w:txbxContent>
                </v:textbox>
              </v:shape>
            </w:pict>
          </mc:Fallback>
        </mc:AlternateContent>
      </w:r>
      <w:r w:rsidR="00483BB6">
        <w:rPr>
          <w:noProof/>
          <w:lang w:eastAsia="es-CO"/>
        </w:rPr>
        <w:drawing>
          <wp:anchor distT="0" distB="0" distL="114300" distR="114300" simplePos="0" relativeHeight="251720704" behindDoc="0" locked="0" layoutInCell="1" allowOverlap="1" wp14:anchorId="5E3EF476" wp14:editId="35F4CB67">
            <wp:simplePos x="0" y="0"/>
            <wp:positionH relativeFrom="column">
              <wp:posOffset>257161</wp:posOffset>
            </wp:positionH>
            <wp:positionV relativeFrom="paragraph">
              <wp:posOffset>18820</wp:posOffset>
            </wp:positionV>
            <wp:extent cx="5759450" cy="2762656"/>
            <wp:effectExtent l="0" t="0" r="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9313" b="5361"/>
                    <a:stretch/>
                  </pic:blipFill>
                  <pic:spPr bwMode="auto">
                    <a:xfrm>
                      <a:off x="0" y="0"/>
                      <a:ext cx="5759450" cy="2762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47BB72" w14:textId="77777777" w:rsidR="00483BB6" w:rsidRDefault="00483BB6" w:rsidP="00483BB6"/>
    <w:p w14:paraId="6EEEC11A" w14:textId="77777777" w:rsidR="00483BB6" w:rsidRDefault="00483BB6" w:rsidP="00483BB6"/>
    <w:p w14:paraId="58730797" w14:textId="77777777" w:rsidR="00483BB6" w:rsidRDefault="00483BB6" w:rsidP="00483BB6"/>
    <w:p w14:paraId="4FF72384" w14:textId="77777777" w:rsidR="00483BB6" w:rsidRDefault="00483BB6" w:rsidP="00483BB6"/>
    <w:p w14:paraId="571A5BDD" w14:textId="77777777" w:rsidR="00483BB6" w:rsidRDefault="00483BB6" w:rsidP="00483BB6"/>
    <w:p w14:paraId="2943101E" w14:textId="77777777" w:rsidR="00483BB6" w:rsidRDefault="00483BB6" w:rsidP="00483BB6"/>
    <w:p w14:paraId="0CCE18C8" w14:textId="77777777" w:rsidR="00483BB6" w:rsidRDefault="00483BB6" w:rsidP="00483BB6"/>
    <w:p w14:paraId="599967E1" w14:textId="77777777" w:rsidR="00483BB6" w:rsidRDefault="00483BB6" w:rsidP="00483BB6"/>
    <w:p w14:paraId="6D32F78E" w14:textId="77777777" w:rsidR="00483BB6" w:rsidRDefault="00483BB6" w:rsidP="00483BB6"/>
    <w:p w14:paraId="574FF41A" w14:textId="77777777" w:rsidR="00483BB6" w:rsidRDefault="00483BB6" w:rsidP="00483BB6"/>
    <w:p w14:paraId="31546A7B" w14:textId="77777777" w:rsidR="00483BB6" w:rsidRDefault="00483BB6" w:rsidP="00483BB6"/>
    <w:p w14:paraId="0E85ACC8" w14:textId="77777777" w:rsidR="00483BB6" w:rsidRDefault="00483BB6" w:rsidP="00483BB6"/>
    <w:p w14:paraId="39421BB2" w14:textId="77777777" w:rsidR="00483BB6" w:rsidRDefault="00483BB6" w:rsidP="00483BB6"/>
    <w:p w14:paraId="382D477E" w14:textId="77777777" w:rsidR="00483BB6" w:rsidRDefault="00483BB6" w:rsidP="00483BB6"/>
    <w:p w14:paraId="3C1C7FB8" w14:textId="77777777" w:rsidR="00483BB6" w:rsidRPr="00206E63" w:rsidRDefault="00483BB6" w:rsidP="00483BB6">
      <w:pPr>
        <w:pStyle w:val="Prrafodelista"/>
        <w:numPr>
          <w:ilvl w:val="0"/>
          <w:numId w:val="29"/>
        </w:numPr>
      </w:pPr>
      <w:r>
        <w:rPr>
          <w:rFonts w:ascii="Times New Roman" w:hAnsi="Times New Roman" w:cs="Times New Roman"/>
          <w:b/>
          <w:sz w:val="24"/>
        </w:rPr>
        <w:t>Formulario de Asignación De Credenciales Para Cliente</w:t>
      </w:r>
    </w:p>
    <w:p w14:paraId="2C5C929B" w14:textId="77777777" w:rsidR="00206E63" w:rsidRPr="0058621B" w:rsidRDefault="00206E63" w:rsidP="00206E63">
      <w:pPr>
        <w:pStyle w:val="Prrafodelista"/>
        <w:ind w:left="708"/>
      </w:pPr>
    </w:p>
    <w:p w14:paraId="316F4FFD" w14:textId="77777777" w:rsidR="00654D81" w:rsidRDefault="00206E63" w:rsidP="00654D81">
      <w:pPr>
        <w:pStyle w:val="Prrafodelista"/>
        <w:keepNext/>
        <w:ind w:left="0"/>
      </w:pPr>
      <w:r>
        <w:rPr>
          <w:noProof/>
          <w:lang w:eastAsia="es-CO"/>
        </w:rPr>
        <w:drawing>
          <wp:inline distT="0" distB="0" distL="0" distR="0" wp14:anchorId="07733A37" wp14:editId="6A8D14B0">
            <wp:extent cx="5971540" cy="27336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3051" b="5523"/>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76711933" w14:textId="31D9AE5A" w:rsidR="00483BB6" w:rsidRDefault="00654D81" w:rsidP="00654D81">
      <w:pPr>
        <w:pStyle w:val="Descripcin"/>
        <w:jc w:val="center"/>
      </w:pPr>
      <w:bookmarkStart w:id="245" w:name="_Toc70193629"/>
      <w:r>
        <w:t xml:space="preserve">Figura </w:t>
      </w:r>
      <w:r w:rsidR="000C233E">
        <w:fldChar w:fldCharType="begin"/>
      </w:r>
      <w:r w:rsidR="000C233E">
        <w:instrText xml:space="preserve"> SEQ Figura \* ARABIC </w:instrText>
      </w:r>
      <w:r w:rsidR="000C233E">
        <w:fldChar w:fldCharType="separate"/>
      </w:r>
      <w:r w:rsidR="00EF4B58">
        <w:rPr>
          <w:noProof/>
        </w:rPr>
        <w:t>56</w:t>
      </w:r>
      <w:r w:rsidR="000C233E">
        <w:rPr>
          <w:noProof/>
        </w:rPr>
        <w:fldChar w:fldCharType="end"/>
      </w:r>
      <w:r w:rsidRPr="00455C22">
        <w:t>. Formulario Asignación Credenciales</w:t>
      </w:r>
      <w:bookmarkEnd w:id="245"/>
    </w:p>
    <w:p w14:paraId="6BE0B202" w14:textId="4798356A" w:rsidR="00483BB6" w:rsidRDefault="00483BB6" w:rsidP="00483BB6"/>
    <w:p w14:paraId="2619F9EE" w14:textId="77777777" w:rsidR="00483BB6" w:rsidRDefault="00483BB6" w:rsidP="00766A36">
      <w:pPr>
        <w:pStyle w:val="Prrafodelista"/>
        <w:ind w:left="2484"/>
      </w:pPr>
    </w:p>
    <w:p w14:paraId="4D95D509" w14:textId="77777777" w:rsidR="00766A36" w:rsidRDefault="00766A36" w:rsidP="00766A36">
      <w:pPr>
        <w:pStyle w:val="Prrafodelista"/>
        <w:ind w:left="2484"/>
      </w:pPr>
    </w:p>
    <w:p w14:paraId="081A8F3E" w14:textId="77777777" w:rsidR="00766A36" w:rsidRPr="00766A36" w:rsidRDefault="00766A36" w:rsidP="00766A36">
      <w:pPr>
        <w:pStyle w:val="Prrafodelista"/>
        <w:numPr>
          <w:ilvl w:val="0"/>
          <w:numId w:val="29"/>
        </w:numPr>
      </w:pPr>
      <w:r>
        <w:rPr>
          <w:rFonts w:ascii="Times New Roman" w:hAnsi="Times New Roman" w:cs="Times New Roman"/>
          <w:b/>
          <w:sz w:val="24"/>
        </w:rPr>
        <w:t>Reportes de clientes</w:t>
      </w:r>
    </w:p>
    <w:p w14:paraId="7DF5F03F" w14:textId="77777777" w:rsidR="00766A36" w:rsidRPr="00766A36" w:rsidRDefault="00766A36" w:rsidP="00766A36">
      <w:pPr>
        <w:pStyle w:val="Prrafodelista"/>
        <w:ind w:left="2484"/>
      </w:pPr>
    </w:p>
    <w:p w14:paraId="7BA371EA" w14:textId="77777777" w:rsidR="00654D81" w:rsidRDefault="00766A36" w:rsidP="00654D81">
      <w:pPr>
        <w:pStyle w:val="Prrafodelista"/>
        <w:keepNext/>
        <w:ind w:left="0"/>
      </w:pPr>
      <w:r>
        <w:rPr>
          <w:noProof/>
          <w:lang w:eastAsia="es-CO"/>
        </w:rPr>
        <w:drawing>
          <wp:inline distT="0" distB="0" distL="0" distR="0" wp14:anchorId="61A0C385" wp14:editId="6F79B315">
            <wp:extent cx="5888334" cy="2692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469" r="1353" b="6302"/>
                    <a:stretch/>
                  </pic:blipFill>
                  <pic:spPr bwMode="auto">
                    <a:xfrm>
                      <a:off x="0" y="0"/>
                      <a:ext cx="5890731" cy="2693496"/>
                    </a:xfrm>
                    <a:prstGeom prst="rect">
                      <a:avLst/>
                    </a:prstGeom>
                    <a:ln>
                      <a:noFill/>
                    </a:ln>
                    <a:extLst>
                      <a:ext uri="{53640926-AAD7-44D8-BBD7-CCE9431645EC}">
                        <a14:shadowObscured xmlns:a14="http://schemas.microsoft.com/office/drawing/2010/main"/>
                      </a:ext>
                    </a:extLst>
                  </pic:spPr>
                </pic:pic>
              </a:graphicData>
            </a:graphic>
          </wp:inline>
        </w:drawing>
      </w:r>
    </w:p>
    <w:p w14:paraId="5F0E9FF7" w14:textId="39FBE2AA" w:rsidR="00766A36" w:rsidRDefault="00654D81" w:rsidP="00654D81">
      <w:pPr>
        <w:pStyle w:val="Descripcin"/>
        <w:jc w:val="center"/>
      </w:pPr>
      <w:bookmarkStart w:id="246" w:name="_Toc70193630"/>
      <w:r>
        <w:t xml:space="preserve">Figura </w:t>
      </w:r>
      <w:r w:rsidR="000C233E">
        <w:fldChar w:fldCharType="begin"/>
      </w:r>
      <w:r w:rsidR="000C233E">
        <w:instrText xml:space="preserve"> SEQ Figura \* ARABIC </w:instrText>
      </w:r>
      <w:r w:rsidR="000C233E">
        <w:fldChar w:fldCharType="separate"/>
      </w:r>
      <w:r w:rsidR="00EF4B58">
        <w:rPr>
          <w:noProof/>
        </w:rPr>
        <w:t>57</w:t>
      </w:r>
      <w:r w:rsidR="000C233E">
        <w:rPr>
          <w:noProof/>
        </w:rPr>
        <w:fldChar w:fldCharType="end"/>
      </w:r>
      <w:r>
        <w:t xml:space="preserve">. </w:t>
      </w:r>
      <w:r w:rsidRPr="00FE0F3F">
        <w:t>Reporte PDF de Clientes Registrados</w:t>
      </w:r>
      <w:bookmarkEnd w:id="246"/>
    </w:p>
    <w:p w14:paraId="4F1BA2F7" w14:textId="70CF626B" w:rsidR="00766A36" w:rsidRDefault="00766A36" w:rsidP="00766A36">
      <w:pPr>
        <w:pStyle w:val="Descripcin"/>
        <w:jc w:val="center"/>
      </w:pPr>
    </w:p>
    <w:p w14:paraId="7247CE92" w14:textId="77777777" w:rsidR="00766A36" w:rsidRDefault="00766A36" w:rsidP="00766A36"/>
    <w:p w14:paraId="14259B12" w14:textId="77777777" w:rsidR="00766A36" w:rsidRPr="00766A36" w:rsidRDefault="00766A36" w:rsidP="00766A36">
      <w:pPr>
        <w:pStyle w:val="Prrafodelista"/>
        <w:numPr>
          <w:ilvl w:val="0"/>
          <w:numId w:val="29"/>
        </w:numPr>
      </w:pPr>
      <w:r>
        <w:rPr>
          <w:rFonts w:ascii="Times New Roman" w:hAnsi="Times New Roman" w:cs="Times New Roman"/>
          <w:b/>
          <w:sz w:val="24"/>
        </w:rPr>
        <w:lastRenderedPageBreak/>
        <w:t>Reporte Reuniones Realizadas</w:t>
      </w:r>
    </w:p>
    <w:p w14:paraId="4A79E02A" w14:textId="77777777" w:rsidR="00EF4B58" w:rsidRDefault="00766A36" w:rsidP="00EF4B58">
      <w:pPr>
        <w:keepNext/>
      </w:pPr>
      <w:r>
        <w:rPr>
          <w:noProof/>
          <w:lang w:eastAsia="es-CO"/>
        </w:rPr>
        <w:drawing>
          <wp:inline distT="0" distB="0" distL="0" distR="0" wp14:anchorId="2AD830CE" wp14:editId="42D51232">
            <wp:extent cx="5787850" cy="2662555"/>
            <wp:effectExtent l="0" t="0" r="381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4666" r="3054" b="6008"/>
                    <a:stretch/>
                  </pic:blipFill>
                  <pic:spPr bwMode="auto">
                    <a:xfrm>
                      <a:off x="0" y="0"/>
                      <a:ext cx="5789200" cy="2663176"/>
                    </a:xfrm>
                    <a:prstGeom prst="rect">
                      <a:avLst/>
                    </a:prstGeom>
                    <a:ln>
                      <a:noFill/>
                    </a:ln>
                    <a:extLst>
                      <a:ext uri="{53640926-AAD7-44D8-BBD7-CCE9431645EC}">
                        <a14:shadowObscured xmlns:a14="http://schemas.microsoft.com/office/drawing/2010/main"/>
                      </a:ext>
                    </a:extLst>
                  </pic:spPr>
                </pic:pic>
              </a:graphicData>
            </a:graphic>
          </wp:inline>
        </w:drawing>
      </w:r>
    </w:p>
    <w:p w14:paraId="01BAABA7" w14:textId="584CF890" w:rsidR="00766A36" w:rsidRDefault="00EF4B58" w:rsidP="00EF4B58">
      <w:pPr>
        <w:pStyle w:val="Descripcin"/>
        <w:jc w:val="center"/>
      </w:pPr>
      <w:bookmarkStart w:id="247" w:name="_Toc70193631"/>
      <w:r>
        <w:t xml:space="preserve">Figura </w:t>
      </w:r>
      <w:r w:rsidR="000C233E">
        <w:fldChar w:fldCharType="begin"/>
      </w:r>
      <w:r w:rsidR="000C233E">
        <w:instrText xml:space="preserve"> SEQ Figura \* ARABIC </w:instrText>
      </w:r>
      <w:r w:rsidR="000C233E">
        <w:fldChar w:fldCharType="separate"/>
      </w:r>
      <w:r>
        <w:rPr>
          <w:noProof/>
        </w:rPr>
        <w:t>58</w:t>
      </w:r>
      <w:r w:rsidR="000C233E">
        <w:rPr>
          <w:noProof/>
        </w:rPr>
        <w:fldChar w:fldCharType="end"/>
      </w:r>
      <w:r w:rsidRPr="00C97083">
        <w:t>. Reporte PDF de Reuniones Realizadas</w:t>
      </w:r>
      <w:bookmarkEnd w:id="247"/>
    </w:p>
    <w:p w14:paraId="7157DC4A" w14:textId="619DC637" w:rsidR="00766A36" w:rsidRDefault="00766A36" w:rsidP="00766A36">
      <w:pPr>
        <w:pStyle w:val="Descripcin"/>
        <w:jc w:val="center"/>
      </w:pPr>
    </w:p>
    <w:p w14:paraId="52AAECAF" w14:textId="77777777" w:rsidR="00766A36" w:rsidRPr="00766A36" w:rsidRDefault="00766A36" w:rsidP="00766A36"/>
    <w:p w14:paraId="0246D26A" w14:textId="77777777" w:rsidR="00766A36" w:rsidRPr="00766A36" w:rsidRDefault="00766A36" w:rsidP="00766A36">
      <w:pPr>
        <w:pStyle w:val="Prrafodelista"/>
        <w:numPr>
          <w:ilvl w:val="0"/>
          <w:numId w:val="29"/>
        </w:numPr>
      </w:pPr>
      <w:r>
        <w:rPr>
          <w:rFonts w:ascii="Times New Roman" w:hAnsi="Times New Roman" w:cs="Times New Roman"/>
          <w:b/>
          <w:sz w:val="24"/>
        </w:rPr>
        <w:t>Reporte Leads</w:t>
      </w:r>
    </w:p>
    <w:p w14:paraId="7FB5885A" w14:textId="77777777" w:rsidR="00EF4B58" w:rsidRDefault="00766A36" w:rsidP="00EF4B58">
      <w:pPr>
        <w:keepNext/>
      </w:pPr>
      <w:r>
        <w:rPr>
          <w:noProof/>
          <w:lang w:eastAsia="es-CO"/>
        </w:rPr>
        <w:drawing>
          <wp:inline distT="0" distB="0" distL="0" distR="0" wp14:anchorId="0327ED52" wp14:editId="2DC81E82">
            <wp:extent cx="5970152" cy="2682910"/>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3768" b="6299"/>
                    <a:stretch/>
                  </pic:blipFill>
                  <pic:spPr bwMode="auto">
                    <a:xfrm>
                      <a:off x="0" y="0"/>
                      <a:ext cx="5971540" cy="2683534"/>
                    </a:xfrm>
                    <a:prstGeom prst="rect">
                      <a:avLst/>
                    </a:prstGeom>
                    <a:ln>
                      <a:noFill/>
                    </a:ln>
                    <a:extLst>
                      <a:ext uri="{53640926-AAD7-44D8-BBD7-CCE9431645EC}">
                        <a14:shadowObscured xmlns:a14="http://schemas.microsoft.com/office/drawing/2010/main"/>
                      </a:ext>
                    </a:extLst>
                  </pic:spPr>
                </pic:pic>
              </a:graphicData>
            </a:graphic>
          </wp:inline>
        </w:drawing>
      </w:r>
    </w:p>
    <w:p w14:paraId="7202E201" w14:textId="691C08B8" w:rsidR="00766A36" w:rsidRDefault="00EF4B58" w:rsidP="00EF4B58">
      <w:pPr>
        <w:pStyle w:val="Descripcin"/>
        <w:jc w:val="center"/>
      </w:pPr>
      <w:bookmarkStart w:id="248" w:name="_Toc70193632"/>
      <w:r>
        <w:t xml:space="preserve">Figura </w:t>
      </w:r>
      <w:r w:rsidR="000C233E">
        <w:fldChar w:fldCharType="begin"/>
      </w:r>
      <w:r w:rsidR="000C233E">
        <w:instrText xml:space="preserve"> SEQ Figura \* ARABIC </w:instrText>
      </w:r>
      <w:r w:rsidR="000C233E">
        <w:fldChar w:fldCharType="separate"/>
      </w:r>
      <w:r>
        <w:rPr>
          <w:noProof/>
        </w:rPr>
        <w:t>59</w:t>
      </w:r>
      <w:r w:rsidR="000C233E">
        <w:rPr>
          <w:noProof/>
        </w:rPr>
        <w:fldChar w:fldCharType="end"/>
      </w:r>
      <w:r w:rsidRPr="008129A0">
        <w:t>. Reporte PDF de Leads Registrados</w:t>
      </w:r>
      <w:bookmarkEnd w:id="248"/>
    </w:p>
    <w:p w14:paraId="73A534BA" w14:textId="276FFE77" w:rsidR="00766A36" w:rsidRDefault="00766A36" w:rsidP="00766A36">
      <w:pPr>
        <w:pStyle w:val="Descripcin"/>
        <w:jc w:val="center"/>
      </w:pPr>
    </w:p>
    <w:p w14:paraId="23E4B7C9" w14:textId="77777777" w:rsidR="00766A36" w:rsidRDefault="00766A36" w:rsidP="00766A36"/>
    <w:p w14:paraId="186B695F" w14:textId="77777777" w:rsidR="00766A36" w:rsidRDefault="00766A36" w:rsidP="00766A36"/>
    <w:p w14:paraId="6BB622B2" w14:textId="77777777" w:rsidR="00766A36" w:rsidRDefault="00766A36" w:rsidP="00766A36"/>
    <w:p w14:paraId="455E07EA" w14:textId="77777777" w:rsidR="00766A36" w:rsidRDefault="00766A36" w:rsidP="00766A36"/>
    <w:p w14:paraId="43628296" w14:textId="77777777" w:rsidR="00766A36" w:rsidRDefault="00766A36" w:rsidP="00766A36"/>
    <w:p w14:paraId="35388185" w14:textId="77777777" w:rsidR="00766A36" w:rsidRPr="00766A36" w:rsidRDefault="00766A36" w:rsidP="00766A36"/>
    <w:p w14:paraId="53CD9AAA" w14:textId="77777777" w:rsidR="00766A36" w:rsidRPr="00766A36" w:rsidRDefault="00766A36" w:rsidP="00766A36">
      <w:pPr>
        <w:pStyle w:val="Prrafodelista"/>
        <w:numPr>
          <w:ilvl w:val="0"/>
          <w:numId w:val="29"/>
        </w:numPr>
      </w:pPr>
      <w:r>
        <w:rPr>
          <w:rFonts w:ascii="Times New Roman" w:hAnsi="Times New Roman" w:cs="Times New Roman"/>
          <w:b/>
          <w:sz w:val="24"/>
        </w:rPr>
        <w:t>Reporte Proyectos</w:t>
      </w:r>
    </w:p>
    <w:p w14:paraId="6CCFA779" w14:textId="77777777" w:rsidR="00EF4B58" w:rsidRDefault="00766A36" w:rsidP="00EF4B58">
      <w:pPr>
        <w:keepNext/>
      </w:pPr>
      <w:r>
        <w:rPr>
          <w:noProof/>
          <w:lang w:eastAsia="es-CO"/>
        </w:rPr>
        <w:drawing>
          <wp:inline distT="0" distB="0" distL="0" distR="0" wp14:anchorId="71473226" wp14:editId="535BD33D">
            <wp:extent cx="5971194" cy="27130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4067" b="5116"/>
                    <a:stretch/>
                  </pic:blipFill>
                  <pic:spPr bwMode="auto">
                    <a:xfrm>
                      <a:off x="0" y="0"/>
                      <a:ext cx="5971540" cy="2713212"/>
                    </a:xfrm>
                    <a:prstGeom prst="rect">
                      <a:avLst/>
                    </a:prstGeom>
                    <a:ln>
                      <a:noFill/>
                    </a:ln>
                    <a:extLst>
                      <a:ext uri="{53640926-AAD7-44D8-BBD7-CCE9431645EC}">
                        <a14:shadowObscured xmlns:a14="http://schemas.microsoft.com/office/drawing/2010/main"/>
                      </a:ext>
                    </a:extLst>
                  </pic:spPr>
                </pic:pic>
              </a:graphicData>
            </a:graphic>
          </wp:inline>
        </w:drawing>
      </w:r>
    </w:p>
    <w:p w14:paraId="11B35350" w14:textId="762B7BCA" w:rsidR="00766A36" w:rsidRDefault="00EF4B58" w:rsidP="00EF4B58">
      <w:pPr>
        <w:pStyle w:val="Descripcin"/>
        <w:jc w:val="center"/>
      </w:pPr>
      <w:bookmarkStart w:id="249" w:name="_Toc70193633"/>
      <w:r>
        <w:t xml:space="preserve">Figura </w:t>
      </w:r>
      <w:r w:rsidR="000C233E">
        <w:fldChar w:fldCharType="begin"/>
      </w:r>
      <w:r w:rsidR="000C233E">
        <w:instrText xml:space="preserve"> SEQ Figura \* ARABIC </w:instrText>
      </w:r>
      <w:r w:rsidR="000C233E">
        <w:fldChar w:fldCharType="separate"/>
      </w:r>
      <w:r>
        <w:rPr>
          <w:noProof/>
        </w:rPr>
        <w:t>60</w:t>
      </w:r>
      <w:r w:rsidR="000C233E">
        <w:rPr>
          <w:noProof/>
        </w:rPr>
        <w:fldChar w:fldCharType="end"/>
      </w:r>
      <w:r w:rsidRPr="00813CF1">
        <w:t>. Reporte de Proyectos Registrados</w:t>
      </w:r>
      <w:bookmarkEnd w:id="249"/>
    </w:p>
    <w:p w14:paraId="278FD897" w14:textId="615D39E3" w:rsidR="00766A36" w:rsidRDefault="00766A36" w:rsidP="00766A36">
      <w:pPr>
        <w:pStyle w:val="Descripcin"/>
        <w:jc w:val="center"/>
      </w:pPr>
    </w:p>
    <w:p w14:paraId="5474D8FE" w14:textId="77777777" w:rsidR="00724390" w:rsidRPr="00724390" w:rsidRDefault="00724390" w:rsidP="00724390"/>
    <w:p w14:paraId="21B574B2" w14:textId="77777777" w:rsidR="00766A36" w:rsidRPr="00C60451" w:rsidRDefault="00724390" w:rsidP="00724390">
      <w:pPr>
        <w:pStyle w:val="Prrafodelista"/>
        <w:numPr>
          <w:ilvl w:val="0"/>
          <w:numId w:val="29"/>
        </w:numPr>
      </w:pPr>
      <w:r>
        <w:t xml:space="preserve"> </w:t>
      </w:r>
      <w:r>
        <w:rPr>
          <w:rFonts w:ascii="Times New Roman" w:hAnsi="Times New Roman" w:cs="Times New Roman"/>
          <w:b/>
          <w:sz w:val="24"/>
        </w:rPr>
        <w:t>Facturas de Proyectos</w:t>
      </w:r>
    </w:p>
    <w:p w14:paraId="494AA422" w14:textId="77777777" w:rsidR="00C60451" w:rsidRPr="00724390" w:rsidRDefault="00C60451" w:rsidP="00C60451">
      <w:pPr>
        <w:pStyle w:val="Prrafodelista"/>
        <w:ind w:left="2484"/>
      </w:pPr>
    </w:p>
    <w:p w14:paraId="227A4F9F" w14:textId="77777777" w:rsidR="00EF4B58" w:rsidRDefault="00C60451" w:rsidP="00EF4B58">
      <w:pPr>
        <w:pStyle w:val="Prrafodelista"/>
        <w:keepNext/>
        <w:ind w:left="0"/>
      </w:pPr>
      <w:r>
        <w:rPr>
          <w:noProof/>
          <w:lang w:eastAsia="es-CO"/>
        </w:rPr>
        <w:drawing>
          <wp:inline distT="0" distB="0" distL="0" distR="0" wp14:anchorId="04C3B9AF" wp14:editId="63B71EFA">
            <wp:extent cx="5971540" cy="26955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619" b="6090"/>
                    <a:stretch/>
                  </pic:blipFill>
                  <pic:spPr bwMode="auto">
                    <a:xfrm>
                      <a:off x="0" y="0"/>
                      <a:ext cx="5971540" cy="2695575"/>
                    </a:xfrm>
                    <a:prstGeom prst="rect">
                      <a:avLst/>
                    </a:prstGeom>
                    <a:ln>
                      <a:noFill/>
                    </a:ln>
                    <a:extLst>
                      <a:ext uri="{53640926-AAD7-44D8-BBD7-CCE9431645EC}">
                        <a14:shadowObscured xmlns:a14="http://schemas.microsoft.com/office/drawing/2010/main"/>
                      </a:ext>
                    </a:extLst>
                  </pic:spPr>
                </pic:pic>
              </a:graphicData>
            </a:graphic>
          </wp:inline>
        </w:drawing>
      </w:r>
    </w:p>
    <w:p w14:paraId="4F879387" w14:textId="29CA31C0" w:rsidR="00C60451" w:rsidRDefault="00EF4B58" w:rsidP="00EF4B58">
      <w:pPr>
        <w:pStyle w:val="Descripcin"/>
        <w:jc w:val="center"/>
      </w:pPr>
      <w:bookmarkStart w:id="250" w:name="_Toc70193634"/>
      <w:r>
        <w:t xml:space="preserve">Figura </w:t>
      </w:r>
      <w:r w:rsidR="000C233E">
        <w:fldChar w:fldCharType="begin"/>
      </w:r>
      <w:r w:rsidR="000C233E">
        <w:instrText xml:space="preserve"> SEQ Figura \* ARABIC </w:instrText>
      </w:r>
      <w:r w:rsidR="000C233E">
        <w:fldChar w:fldCharType="separate"/>
      </w:r>
      <w:r>
        <w:rPr>
          <w:noProof/>
        </w:rPr>
        <w:t>61</w:t>
      </w:r>
      <w:r w:rsidR="000C233E">
        <w:rPr>
          <w:noProof/>
        </w:rPr>
        <w:fldChar w:fldCharType="end"/>
      </w:r>
      <w:r>
        <w:t xml:space="preserve">. </w:t>
      </w:r>
      <w:r w:rsidRPr="00784BB8">
        <w:t>Asignación de fechas para las facturas</w:t>
      </w:r>
      <w:bookmarkEnd w:id="250"/>
    </w:p>
    <w:p w14:paraId="1F338074" w14:textId="574245B4" w:rsidR="00724390" w:rsidRDefault="00724390" w:rsidP="00C60451">
      <w:pPr>
        <w:pStyle w:val="Descripcin"/>
        <w:jc w:val="center"/>
        <w:rPr>
          <w:rFonts w:cs="Times New Roman"/>
          <w:b/>
          <w:sz w:val="24"/>
        </w:rPr>
      </w:pPr>
    </w:p>
    <w:p w14:paraId="15D3B6E3" w14:textId="77777777" w:rsidR="00724390" w:rsidRDefault="00724390" w:rsidP="00724390">
      <w:pPr>
        <w:pStyle w:val="Ttulo5"/>
      </w:pPr>
    </w:p>
    <w:p w14:paraId="716DCDC1" w14:textId="77777777" w:rsidR="00EF4B58" w:rsidRDefault="00724390" w:rsidP="00EF4B58">
      <w:pPr>
        <w:pStyle w:val="Prrafodelista"/>
        <w:keepNext/>
        <w:ind w:left="0"/>
        <w:jc w:val="both"/>
      </w:pPr>
      <w:r>
        <w:rPr>
          <w:noProof/>
          <w:lang w:eastAsia="es-CO"/>
        </w:rPr>
        <w:drawing>
          <wp:inline distT="0" distB="0" distL="0" distR="0" wp14:anchorId="032C43B3" wp14:editId="542DEC90">
            <wp:extent cx="5981941" cy="3051313"/>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8901" b="5186"/>
                    <a:stretch/>
                  </pic:blipFill>
                  <pic:spPr bwMode="auto">
                    <a:xfrm>
                      <a:off x="0" y="0"/>
                      <a:ext cx="6016713" cy="3069050"/>
                    </a:xfrm>
                    <a:prstGeom prst="rect">
                      <a:avLst/>
                    </a:prstGeom>
                    <a:ln>
                      <a:noFill/>
                    </a:ln>
                    <a:extLst>
                      <a:ext uri="{53640926-AAD7-44D8-BBD7-CCE9431645EC}">
                        <a14:shadowObscured xmlns:a14="http://schemas.microsoft.com/office/drawing/2010/main"/>
                      </a:ext>
                    </a:extLst>
                  </pic:spPr>
                </pic:pic>
              </a:graphicData>
            </a:graphic>
          </wp:inline>
        </w:drawing>
      </w:r>
    </w:p>
    <w:p w14:paraId="761BE6A6" w14:textId="08626AC6" w:rsidR="00724390" w:rsidRDefault="00EF4B58" w:rsidP="00EF4B58">
      <w:pPr>
        <w:pStyle w:val="Descripcin"/>
        <w:jc w:val="center"/>
      </w:pPr>
      <w:bookmarkStart w:id="251" w:name="_Toc70193635"/>
      <w:r>
        <w:t xml:space="preserve">Figura </w:t>
      </w:r>
      <w:r w:rsidR="000C233E">
        <w:fldChar w:fldCharType="begin"/>
      </w:r>
      <w:r w:rsidR="000C233E">
        <w:instrText xml:space="preserve"> SEQ Figura \* ARABIC </w:instrText>
      </w:r>
      <w:r w:rsidR="000C233E">
        <w:fldChar w:fldCharType="separate"/>
      </w:r>
      <w:r>
        <w:rPr>
          <w:noProof/>
        </w:rPr>
        <w:t>62</w:t>
      </w:r>
      <w:r w:rsidR="000C233E">
        <w:rPr>
          <w:noProof/>
        </w:rPr>
        <w:fldChar w:fldCharType="end"/>
      </w:r>
      <w:r w:rsidRPr="009A477D">
        <w:t>. Factura 1</w:t>
      </w:r>
      <w:bookmarkEnd w:id="251"/>
    </w:p>
    <w:p w14:paraId="1BA2C82C" w14:textId="77777777" w:rsidR="00EF4B58" w:rsidRPr="00EF4B58" w:rsidRDefault="00EF4B58" w:rsidP="00EF4B58"/>
    <w:p w14:paraId="276C5363" w14:textId="0320A65B" w:rsidR="00724390" w:rsidRDefault="00724390" w:rsidP="00EF4B58">
      <w:pPr>
        <w:pStyle w:val="Descripcin"/>
      </w:pPr>
    </w:p>
    <w:p w14:paraId="0307CE9D" w14:textId="77777777" w:rsidR="00EF4B58" w:rsidRDefault="00724390" w:rsidP="00EF4B58">
      <w:pPr>
        <w:keepNext/>
      </w:pPr>
      <w:r>
        <w:rPr>
          <w:noProof/>
          <w:lang w:eastAsia="es-CO"/>
        </w:rPr>
        <w:drawing>
          <wp:inline distT="0" distB="0" distL="0" distR="0" wp14:anchorId="00D9358C" wp14:editId="27E7EF30">
            <wp:extent cx="5991899" cy="2842591"/>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7955" b="5171"/>
                    <a:stretch/>
                  </pic:blipFill>
                  <pic:spPr bwMode="auto">
                    <a:xfrm>
                      <a:off x="0" y="0"/>
                      <a:ext cx="6018388" cy="2855157"/>
                    </a:xfrm>
                    <a:prstGeom prst="rect">
                      <a:avLst/>
                    </a:prstGeom>
                    <a:ln>
                      <a:noFill/>
                    </a:ln>
                    <a:extLst>
                      <a:ext uri="{53640926-AAD7-44D8-BBD7-CCE9431645EC}">
                        <a14:shadowObscured xmlns:a14="http://schemas.microsoft.com/office/drawing/2010/main"/>
                      </a:ext>
                    </a:extLst>
                  </pic:spPr>
                </pic:pic>
              </a:graphicData>
            </a:graphic>
          </wp:inline>
        </w:drawing>
      </w:r>
    </w:p>
    <w:p w14:paraId="01C7B1CB" w14:textId="05ED9005" w:rsidR="00724390" w:rsidRDefault="00EF4B58" w:rsidP="00EF4B58">
      <w:pPr>
        <w:pStyle w:val="Descripcin"/>
        <w:jc w:val="center"/>
      </w:pPr>
      <w:bookmarkStart w:id="252" w:name="_Toc70193636"/>
      <w:r>
        <w:t xml:space="preserve">Figura </w:t>
      </w:r>
      <w:r w:rsidR="000C233E">
        <w:fldChar w:fldCharType="begin"/>
      </w:r>
      <w:r w:rsidR="000C233E">
        <w:instrText xml:space="preserve"> SEQ Figura \* ARABIC </w:instrText>
      </w:r>
      <w:r w:rsidR="000C233E">
        <w:fldChar w:fldCharType="separate"/>
      </w:r>
      <w:r>
        <w:rPr>
          <w:noProof/>
        </w:rPr>
        <w:t>63</w:t>
      </w:r>
      <w:r w:rsidR="000C233E">
        <w:rPr>
          <w:noProof/>
        </w:rPr>
        <w:fldChar w:fldCharType="end"/>
      </w:r>
      <w:r w:rsidRPr="00846140">
        <w:t>. Factura 2</w:t>
      </w:r>
      <w:bookmarkEnd w:id="252"/>
    </w:p>
    <w:p w14:paraId="64FC6E65" w14:textId="6827F8E8" w:rsidR="00724390" w:rsidRDefault="00724390" w:rsidP="00724390">
      <w:pPr>
        <w:pStyle w:val="Descripcin"/>
        <w:jc w:val="center"/>
      </w:pPr>
    </w:p>
    <w:p w14:paraId="4323F4A2" w14:textId="77777777" w:rsidR="00A92D97" w:rsidRDefault="00A92D97" w:rsidP="00A92D97"/>
    <w:p w14:paraId="556CB075" w14:textId="77777777" w:rsidR="0020427E" w:rsidRDefault="0020427E" w:rsidP="00A92D97"/>
    <w:p w14:paraId="45BA6EE4" w14:textId="77777777" w:rsidR="0020427E" w:rsidRDefault="0020427E" w:rsidP="00A92D97"/>
    <w:p w14:paraId="1C3CFA5F" w14:textId="77777777" w:rsidR="0020427E" w:rsidRDefault="0020427E" w:rsidP="00A92D97"/>
    <w:p w14:paraId="18F37822" w14:textId="77777777" w:rsidR="00724390" w:rsidRPr="0020427E" w:rsidRDefault="00A92D97" w:rsidP="00A92D97">
      <w:pPr>
        <w:pStyle w:val="Prrafodelista"/>
        <w:numPr>
          <w:ilvl w:val="0"/>
          <w:numId w:val="29"/>
        </w:numPr>
      </w:pPr>
      <w:r>
        <w:rPr>
          <w:rFonts w:ascii="Times New Roman" w:hAnsi="Times New Roman" w:cs="Times New Roman"/>
          <w:b/>
          <w:sz w:val="24"/>
        </w:rPr>
        <w:lastRenderedPageBreak/>
        <w:t>Confirmación Registro Vía Email</w:t>
      </w:r>
    </w:p>
    <w:p w14:paraId="4F5463D4" w14:textId="77777777" w:rsidR="0020427E" w:rsidRDefault="0020427E" w:rsidP="0020427E">
      <w:pPr>
        <w:pStyle w:val="Prrafodelista"/>
        <w:ind w:left="2484"/>
        <w:rPr>
          <w:rFonts w:ascii="Times New Roman" w:hAnsi="Times New Roman" w:cs="Times New Roman"/>
          <w:b/>
          <w:sz w:val="24"/>
        </w:rPr>
      </w:pPr>
    </w:p>
    <w:p w14:paraId="73868DAF" w14:textId="77777777" w:rsidR="0020427E" w:rsidRPr="00A92D97" w:rsidRDefault="0020427E" w:rsidP="0020427E">
      <w:pPr>
        <w:pStyle w:val="Prrafodelista"/>
        <w:ind w:left="2484"/>
      </w:pPr>
    </w:p>
    <w:p w14:paraId="2372AB66" w14:textId="77777777" w:rsidR="00EF4B58" w:rsidRDefault="00A92D97" w:rsidP="00EF4B58">
      <w:pPr>
        <w:pStyle w:val="Prrafodelista"/>
        <w:keepNext/>
        <w:ind w:left="0"/>
      </w:pPr>
      <w:r>
        <w:rPr>
          <w:noProof/>
          <w:lang w:eastAsia="es-CO"/>
        </w:rPr>
        <w:drawing>
          <wp:inline distT="0" distB="0" distL="0" distR="0" wp14:anchorId="07CFC82D" wp14:editId="493F2D1E">
            <wp:extent cx="5971143" cy="2753139"/>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027" b="4962"/>
                    <a:stretch/>
                  </pic:blipFill>
                  <pic:spPr bwMode="auto">
                    <a:xfrm>
                      <a:off x="0" y="0"/>
                      <a:ext cx="5971540" cy="2753322"/>
                    </a:xfrm>
                    <a:prstGeom prst="rect">
                      <a:avLst/>
                    </a:prstGeom>
                    <a:ln>
                      <a:noFill/>
                    </a:ln>
                    <a:extLst>
                      <a:ext uri="{53640926-AAD7-44D8-BBD7-CCE9431645EC}">
                        <a14:shadowObscured xmlns:a14="http://schemas.microsoft.com/office/drawing/2010/main"/>
                      </a:ext>
                    </a:extLst>
                  </pic:spPr>
                </pic:pic>
              </a:graphicData>
            </a:graphic>
          </wp:inline>
        </w:drawing>
      </w:r>
    </w:p>
    <w:p w14:paraId="0BF67255" w14:textId="37E28712" w:rsidR="00A92D97" w:rsidRDefault="00EF4B58" w:rsidP="00EF4B58">
      <w:pPr>
        <w:pStyle w:val="Descripcin"/>
        <w:jc w:val="center"/>
      </w:pPr>
      <w:bookmarkStart w:id="253" w:name="_Toc70193637"/>
      <w:r>
        <w:t xml:space="preserve">Figura </w:t>
      </w:r>
      <w:r w:rsidR="000C233E">
        <w:fldChar w:fldCharType="begin"/>
      </w:r>
      <w:r w:rsidR="000C233E">
        <w:instrText xml:space="preserve"> SEQ Figura \* ARABIC </w:instrText>
      </w:r>
      <w:r w:rsidR="000C233E">
        <w:fldChar w:fldCharType="separate"/>
      </w:r>
      <w:r>
        <w:rPr>
          <w:noProof/>
        </w:rPr>
        <w:t>64</w:t>
      </w:r>
      <w:r w:rsidR="000C233E">
        <w:rPr>
          <w:noProof/>
        </w:rPr>
        <w:fldChar w:fldCharType="end"/>
      </w:r>
      <w:r w:rsidRPr="00CA2E5B">
        <w:t>. Confirmación registro usuario vía email</w:t>
      </w:r>
      <w:bookmarkEnd w:id="253"/>
    </w:p>
    <w:p w14:paraId="088CCED2" w14:textId="23CDDE05" w:rsidR="00A92D97" w:rsidRPr="00A92D97" w:rsidRDefault="00A92D97" w:rsidP="00A92D97">
      <w:pPr>
        <w:pStyle w:val="Descripcin"/>
        <w:jc w:val="center"/>
        <w:rPr>
          <w:rFonts w:asciiTheme="minorHAnsi" w:hAnsiTheme="minorHAnsi"/>
          <w:sz w:val="22"/>
        </w:rPr>
      </w:pPr>
    </w:p>
    <w:p w14:paraId="1CE6FAA6" w14:textId="77777777" w:rsidR="00A92D97" w:rsidRDefault="00A92D97" w:rsidP="00A92D97">
      <w:pPr>
        <w:pStyle w:val="Prrafodelista"/>
        <w:ind w:left="2484"/>
      </w:pPr>
    </w:p>
    <w:p w14:paraId="188DC5FB" w14:textId="0C880052" w:rsidR="00EF4B58" w:rsidRPr="00EF4B58" w:rsidRDefault="00483BB6" w:rsidP="00EF4B58">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Realización de CSS: </w:t>
      </w:r>
      <w:r>
        <w:rPr>
          <w:rFonts w:ascii="Times New Roman" w:hAnsi="Times New Roman" w:cs="Times New Roman"/>
          <w:sz w:val="24"/>
          <w:szCs w:val="24"/>
        </w:rPr>
        <w:t>Se hará la implementación de herramientas de estilos CSS que permitan manejar un diseño gráfico y estructurado enfocado al diseño final correspondiente a la parte visual del software.</w:t>
      </w:r>
    </w:p>
    <w:p w14:paraId="1F8F574F" w14:textId="5779BE9D" w:rsidR="00EF4B58" w:rsidRDefault="00EF4B58" w:rsidP="00EF4B58">
      <w:pPr>
        <w:pStyle w:val="Descripcin"/>
        <w:keepNext/>
        <w:jc w:val="center"/>
      </w:pPr>
      <w:r>
        <w:rPr>
          <w:noProof/>
          <w:lang w:eastAsia="es-CO"/>
        </w:rPr>
        <w:drawing>
          <wp:inline distT="0" distB="0" distL="0" distR="0" wp14:anchorId="696A5CC5" wp14:editId="7D1B02FD">
            <wp:extent cx="5971540" cy="28347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923"/>
                    <a:stretch/>
                  </pic:blipFill>
                  <pic:spPr bwMode="auto">
                    <a:xfrm>
                      <a:off x="0" y="0"/>
                      <a:ext cx="5971540" cy="2834790"/>
                    </a:xfrm>
                    <a:prstGeom prst="rect">
                      <a:avLst/>
                    </a:prstGeom>
                    <a:ln>
                      <a:noFill/>
                    </a:ln>
                    <a:extLst>
                      <a:ext uri="{53640926-AAD7-44D8-BBD7-CCE9431645EC}">
                        <a14:shadowObscured xmlns:a14="http://schemas.microsoft.com/office/drawing/2010/main"/>
                      </a:ext>
                    </a:extLst>
                  </pic:spPr>
                </pic:pic>
              </a:graphicData>
            </a:graphic>
          </wp:inline>
        </w:drawing>
      </w:r>
    </w:p>
    <w:p w14:paraId="749283DE" w14:textId="77777777" w:rsidR="00EF4B58" w:rsidRPr="00EF4B58" w:rsidRDefault="00EF4B58" w:rsidP="00EF4B58"/>
    <w:p w14:paraId="2F72AFA9" w14:textId="5D0108A4" w:rsidR="00483BB6" w:rsidRDefault="00EF4B58" w:rsidP="00EF4B58">
      <w:pPr>
        <w:pStyle w:val="Descripcin"/>
        <w:jc w:val="center"/>
      </w:pPr>
      <w:bookmarkStart w:id="254" w:name="_Toc70193638"/>
      <w:r>
        <w:t xml:space="preserve">Figura </w:t>
      </w:r>
      <w:r w:rsidR="000C233E">
        <w:fldChar w:fldCharType="begin"/>
      </w:r>
      <w:r w:rsidR="000C233E">
        <w:instrText xml:space="preserve"> SEQ Figura \* ARABIC </w:instrText>
      </w:r>
      <w:r w:rsidR="000C233E">
        <w:fldChar w:fldCharType="separate"/>
      </w:r>
      <w:r>
        <w:rPr>
          <w:noProof/>
        </w:rPr>
        <w:t>65</w:t>
      </w:r>
      <w:r w:rsidR="000C233E">
        <w:rPr>
          <w:noProof/>
        </w:rPr>
        <w:fldChar w:fldCharType="end"/>
      </w:r>
      <w:r w:rsidRPr="00806812">
        <w:t>. Estilos CSS</w:t>
      </w:r>
      <w:bookmarkEnd w:id="254"/>
    </w:p>
    <w:p w14:paraId="22ADEBE3" w14:textId="77777777" w:rsidR="00EF4B58" w:rsidRPr="00EF4B58" w:rsidRDefault="00EF4B58" w:rsidP="00EF4B58"/>
    <w:p w14:paraId="5DC9B358"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Desarrollo de pruebas de funcionalidad</w:t>
      </w:r>
    </w:p>
    <w:p w14:paraId="1DF225B7"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Pruebas de Rendimiento: </w:t>
      </w:r>
      <w:r>
        <w:rPr>
          <w:rFonts w:ascii="Times New Roman" w:hAnsi="Times New Roman" w:cs="Times New Roman"/>
          <w:sz w:val="24"/>
          <w:szCs w:val="24"/>
        </w:rPr>
        <w:t>Se desarrollan las pruebas con las cuales de logre determinar la velocidad de procesamiento y tiempo de respuesta del sistema</w:t>
      </w:r>
    </w:p>
    <w:p w14:paraId="6D9DA2C9"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Pruebas de Carga: </w:t>
      </w:r>
      <w:r>
        <w:rPr>
          <w:rFonts w:ascii="Times New Roman" w:hAnsi="Times New Roman" w:cs="Times New Roman"/>
          <w:sz w:val="24"/>
          <w:szCs w:val="24"/>
        </w:rPr>
        <w:t>Se realizan las pruebas que permitan la medición del comportamiento del software, realizando todo el proceso correspondiente a optimización y aumento de carga de este, haciendo uso de envió de peticiones simultaneas sobre el desarrollo.</w:t>
      </w:r>
    </w:p>
    <w:p w14:paraId="537AF9E5" w14:textId="77777777" w:rsidR="00483BB6" w:rsidRPr="00E0617F" w:rsidRDefault="00483BB6" w:rsidP="00E0617F">
      <w:pPr>
        <w:pStyle w:val="Ttulo2"/>
        <w:rPr>
          <w:rFonts w:ascii="Times New Roman" w:hAnsi="Times New Roman" w:cs="Times New Roman"/>
          <w:b/>
          <w:color w:val="000000" w:themeColor="text1"/>
          <w:sz w:val="24"/>
        </w:rPr>
      </w:pPr>
      <w:bookmarkStart w:id="255" w:name="_Toc45734296"/>
      <w:bookmarkStart w:id="256" w:name="_Toc47460134"/>
      <w:r w:rsidRPr="00E0617F">
        <w:rPr>
          <w:rFonts w:ascii="Times New Roman" w:hAnsi="Times New Roman" w:cs="Times New Roman"/>
          <w:b/>
          <w:color w:val="000000" w:themeColor="text1"/>
          <w:sz w:val="24"/>
        </w:rPr>
        <w:t xml:space="preserve">       </w:t>
      </w:r>
      <w:bookmarkStart w:id="257" w:name="_Toc56346789"/>
      <w:bookmarkStart w:id="258" w:name="_Toc66493402"/>
      <w:bookmarkStart w:id="259" w:name="_Toc70188399"/>
      <w:r w:rsidR="00E0617F" w:rsidRPr="00E0617F">
        <w:rPr>
          <w:rFonts w:ascii="Times New Roman" w:hAnsi="Times New Roman" w:cs="Times New Roman"/>
          <w:b/>
          <w:color w:val="000000" w:themeColor="text1"/>
          <w:sz w:val="24"/>
        </w:rPr>
        <w:t>8.</w:t>
      </w:r>
      <w:r w:rsidRPr="00E0617F">
        <w:rPr>
          <w:rFonts w:ascii="Times New Roman" w:hAnsi="Times New Roman" w:cs="Times New Roman"/>
          <w:b/>
          <w:color w:val="000000" w:themeColor="text1"/>
          <w:sz w:val="24"/>
        </w:rPr>
        <w:t>4. Etapa de Despliegu</w:t>
      </w:r>
      <w:bookmarkEnd w:id="255"/>
      <w:bookmarkEnd w:id="256"/>
      <w:r w:rsidRPr="00E0617F">
        <w:rPr>
          <w:rFonts w:ascii="Times New Roman" w:hAnsi="Times New Roman" w:cs="Times New Roman"/>
          <w:b/>
          <w:color w:val="000000" w:themeColor="text1"/>
          <w:sz w:val="24"/>
        </w:rPr>
        <w:t>e</w:t>
      </w:r>
      <w:bookmarkEnd w:id="257"/>
      <w:bookmarkEnd w:id="258"/>
      <w:bookmarkEnd w:id="259"/>
    </w:p>
    <w:p w14:paraId="2FD1B037" w14:textId="77777777" w:rsidR="00483BB6" w:rsidRPr="005E38B3" w:rsidRDefault="00483BB6" w:rsidP="00483BB6">
      <w:pPr>
        <w:spacing w:line="360" w:lineRule="auto"/>
      </w:pPr>
    </w:p>
    <w:p w14:paraId="1A6208A5" w14:textId="77777777" w:rsidR="00483BB6" w:rsidRDefault="00483BB6" w:rsidP="00483BB6">
      <w:pPr>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 xml:space="preserve">Durante esta etapa se realiza todo lo relacionado a la puesta en marcha del </w:t>
      </w:r>
      <w:r>
        <w:rPr>
          <w:rFonts w:ascii="Times New Roman" w:hAnsi="Times New Roman" w:cs="Times New Roman"/>
          <w:b/>
          <w:bCs/>
          <w:sz w:val="24"/>
          <w:szCs w:val="24"/>
        </w:rPr>
        <w:t xml:space="preserve">MODULO PARA LA ADMINISTRACION, CALIFICACION, GESTION COMERCIAL Y RELACION CON EL CLIENTE DE LOS PRODUCTOS Y SERVICIOS DE LA COMPAÑÍA MOVIP S.A.S. </w:t>
      </w:r>
      <w:r>
        <w:rPr>
          <w:rFonts w:ascii="Times New Roman" w:hAnsi="Times New Roman" w:cs="Times New Roman"/>
          <w:sz w:val="24"/>
          <w:szCs w:val="24"/>
        </w:rPr>
        <w:t>En esta etapa se hace la entrega del desarrollo, de igual manera se hace los ajustes para el funcionamiento final. Para ello se realiza la correspondiente revisión e inspección de la funcionalidad del software orientado a cada uno de los requerimientos planteados en la etapa de análisis con el fin de determinar que se hayan cumplido con cada funcionalidad planteada. Es fundamental tener en cuenta que de tener alguna falla se debe mantener un histórico con el fin de evidenciar la aparición del problema y de la solución que se implementó para la corrección de este. Adicionalmente durante esta etapa se debe cumplir con el desarrollo de los siguientes entregables:</w:t>
      </w:r>
    </w:p>
    <w:p w14:paraId="3DF2738A"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Puesta en Producción:</w:t>
      </w:r>
      <w:r>
        <w:rPr>
          <w:rFonts w:ascii="Times New Roman" w:hAnsi="Times New Roman" w:cs="Times New Roman"/>
          <w:sz w:val="24"/>
          <w:szCs w:val="24"/>
        </w:rPr>
        <w:t xml:space="preserve"> Se realiza la correspondiente ejecución y funcionamiento del desarrollo, para lo cual ya se tendrá el desarrollo disponible para su funcionalidad y disponibilidad.</w:t>
      </w:r>
    </w:p>
    <w:p w14:paraId="1947478E"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Desarrollo de Manuales</w:t>
      </w:r>
    </w:p>
    <w:p w14:paraId="5E90E4EE"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Desarrollo de Manual de Usuarios: </w:t>
      </w:r>
      <w:r>
        <w:rPr>
          <w:rFonts w:ascii="Times New Roman" w:hAnsi="Times New Roman" w:cs="Times New Roman"/>
          <w:sz w:val="24"/>
          <w:szCs w:val="24"/>
        </w:rPr>
        <w:t>Se hace el desarrollo y publicación de la guía que permita entender el funcionamiento y debido uso del desarrollo, de igual manera permite brindar una asistencia a cada uno de los usuarios de cómo se debe utilizar y que procedimientos deben tenerse en cuenta para la ejecución o instalación del desarrollo.</w:t>
      </w:r>
    </w:p>
    <w:p w14:paraId="77AB7033"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Desarrollo de Manual de Administrador:</w:t>
      </w:r>
      <w:r>
        <w:rPr>
          <w:rFonts w:ascii="Times New Roman" w:hAnsi="Times New Roman" w:cs="Times New Roman"/>
          <w:sz w:val="24"/>
          <w:szCs w:val="24"/>
        </w:rPr>
        <w:t xml:space="preserve"> Se presentarán las aplicaciones destinadas a este rol, que para este caso será el encargado de la gestión de alto nivel del software.</w:t>
      </w:r>
    </w:p>
    <w:p w14:paraId="06FC4A65"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Capacitación: </w:t>
      </w:r>
      <w:r>
        <w:rPr>
          <w:rFonts w:ascii="Times New Roman" w:hAnsi="Times New Roman" w:cs="Times New Roman"/>
          <w:sz w:val="24"/>
          <w:szCs w:val="24"/>
        </w:rPr>
        <w:t>Se realiza la acción de asignación de conocimiento al personal que hará uso del software con el fin de lograr desarrollar las capacidades y habilidades necesarias para la utilización del software.</w:t>
      </w:r>
    </w:p>
    <w:p w14:paraId="17BEAD88"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Mantenimiento: </w:t>
      </w:r>
      <w:r>
        <w:rPr>
          <w:rFonts w:ascii="Times New Roman" w:hAnsi="Times New Roman" w:cs="Times New Roman"/>
          <w:sz w:val="24"/>
          <w:szCs w:val="24"/>
        </w:rPr>
        <w:t>En esta etapa se realiza la revisión constante y modificación del software, esto con el fin de corregir defectos, mejorar rendimiento o posibles cambios en el entorno.</w:t>
      </w:r>
    </w:p>
    <w:p w14:paraId="0913EDA9" w14:textId="77777777" w:rsidR="00483BB6" w:rsidRDefault="00E0617F" w:rsidP="00483BB6">
      <w:pPr>
        <w:pStyle w:val="Ttulo2"/>
        <w:spacing w:line="360" w:lineRule="auto"/>
        <w:rPr>
          <w:rFonts w:ascii="Times New Roman" w:hAnsi="Times New Roman" w:cs="Times New Roman"/>
          <w:b/>
          <w:bCs/>
          <w:color w:val="000000" w:themeColor="text1"/>
          <w:sz w:val="24"/>
          <w:szCs w:val="24"/>
        </w:rPr>
      </w:pPr>
      <w:bookmarkStart w:id="260" w:name="_Toc45734299"/>
      <w:bookmarkStart w:id="261" w:name="_Toc47460137"/>
      <w:bookmarkStart w:id="262" w:name="_Toc56346790"/>
      <w:bookmarkStart w:id="263" w:name="_Toc66493403"/>
      <w:bookmarkStart w:id="264" w:name="_Toc70188400"/>
      <w:r>
        <w:rPr>
          <w:rFonts w:ascii="Times New Roman" w:hAnsi="Times New Roman" w:cs="Times New Roman"/>
          <w:b/>
          <w:bCs/>
          <w:color w:val="000000" w:themeColor="text1"/>
          <w:sz w:val="24"/>
          <w:szCs w:val="24"/>
        </w:rPr>
        <w:t>8.5</w:t>
      </w:r>
      <w:r w:rsidR="00483BB6">
        <w:rPr>
          <w:rFonts w:ascii="Times New Roman" w:hAnsi="Times New Roman" w:cs="Times New Roman"/>
          <w:b/>
          <w:bCs/>
          <w:color w:val="000000" w:themeColor="text1"/>
          <w:sz w:val="24"/>
          <w:szCs w:val="24"/>
        </w:rPr>
        <w:t xml:space="preserve">. </w:t>
      </w:r>
      <w:bookmarkEnd w:id="260"/>
      <w:bookmarkEnd w:id="261"/>
      <w:r w:rsidR="00483BB6">
        <w:rPr>
          <w:rFonts w:ascii="Times New Roman" w:hAnsi="Times New Roman" w:cs="Times New Roman"/>
          <w:b/>
          <w:bCs/>
          <w:color w:val="000000" w:themeColor="text1"/>
          <w:sz w:val="24"/>
          <w:szCs w:val="24"/>
        </w:rPr>
        <w:t>Costo del Proyecto</w:t>
      </w:r>
      <w:bookmarkEnd w:id="262"/>
      <w:bookmarkEnd w:id="263"/>
      <w:bookmarkEnd w:id="264"/>
    </w:p>
    <w:p w14:paraId="5C912929" w14:textId="77777777" w:rsidR="00483BB6" w:rsidRDefault="00483BB6" w:rsidP="00483BB6">
      <w:pPr>
        <w:pStyle w:val="Prrafodelista"/>
        <w:keepNext/>
        <w:spacing w:line="360" w:lineRule="auto"/>
        <w:jc w:val="both"/>
      </w:pPr>
      <w:r w:rsidRPr="00C1496A">
        <w:rPr>
          <w:noProof/>
          <w:lang w:eastAsia="es-CO"/>
        </w:rPr>
        <w:drawing>
          <wp:inline distT="0" distB="0" distL="0" distR="0" wp14:anchorId="4EBFD0FF" wp14:editId="2FC1B588">
            <wp:extent cx="5153025" cy="21621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3025" cy="2162175"/>
                    </a:xfrm>
                    <a:prstGeom prst="rect">
                      <a:avLst/>
                    </a:prstGeom>
                    <a:noFill/>
                    <a:ln>
                      <a:noFill/>
                    </a:ln>
                  </pic:spPr>
                </pic:pic>
              </a:graphicData>
            </a:graphic>
          </wp:inline>
        </w:drawing>
      </w:r>
    </w:p>
    <w:p w14:paraId="47E4EFA6" w14:textId="77777777" w:rsidR="00483BB6" w:rsidRDefault="00483BB6" w:rsidP="00483BB6">
      <w:pPr>
        <w:pStyle w:val="Descripcin"/>
        <w:spacing w:line="360" w:lineRule="auto"/>
        <w:jc w:val="center"/>
        <w:rPr>
          <w:rFonts w:cs="Times New Roman"/>
        </w:rPr>
      </w:pPr>
      <w:bookmarkStart w:id="265" w:name="_Toc66493575"/>
      <w:bookmarkStart w:id="266" w:name="_Toc66630937"/>
      <w:r w:rsidRPr="00B039B4">
        <w:rPr>
          <w:rFonts w:cs="Times New Roman"/>
        </w:rPr>
        <w:t xml:space="preserve">Tabla </w:t>
      </w:r>
      <w:r w:rsidR="00AB2807">
        <w:rPr>
          <w:rFonts w:cs="Times New Roman"/>
        </w:rPr>
        <w:fldChar w:fldCharType="begin"/>
      </w:r>
      <w:r w:rsidR="00AB2807">
        <w:rPr>
          <w:rFonts w:cs="Times New Roman"/>
        </w:rPr>
        <w:instrText xml:space="preserve"> SEQ Tabla \* ARABIC </w:instrText>
      </w:r>
      <w:r w:rsidR="00AB2807">
        <w:rPr>
          <w:rFonts w:cs="Times New Roman"/>
        </w:rPr>
        <w:fldChar w:fldCharType="separate"/>
      </w:r>
      <w:r w:rsidR="00B576CB">
        <w:rPr>
          <w:rFonts w:cs="Times New Roman"/>
          <w:noProof/>
        </w:rPr>
        <w:t>7</w:t>
      </w:r>
      <w:r w:rsidR="00AB2807">
        <w:rPr>
          <w:rFonts w:cs="Times New Roman"/>
        </w:rPr>
        <w:fldChar w:fldCharType="end"/>
      </w:r>
      <w:r w:rsidRPr="00B039B4">
        <w:rPr>
          <w:rFonts w:cs="Times New Roman"/>
        </w:rPr>
        <w:t>. Recursos Financieros</w:t>
      </w:r>
      <w:bookmarkEnd w:id="265"/>
      <w:bookmarkEnd w:id="266"/>
    </w:p>
    <w:p w14:paraId="34CA8068" w14:textId="77777777" w:rsidR="00483BB6" w:rsidRDefault="00483BB6" w:rsidP="00483BB6"/>
    <w:p w14:paraId="57ACEC19" w14:textId="77777777" w:rsidR="00483BB6" w:rsidRDefault="00483BB6" w:rsidP="00483BB6"/>
    <w:p w14:paraId="1FEA5E84" w14:textId="77777777" w:rsidR="00483BB6" w:rsidRDefault="00483BB6" w:rsidP="00483BB6"/>
    <w:p w14:paraId="7D38A2D9" w14:textId="77777777" w:rsidR="00483BB6" w:rsidRDefault="00483BB6" w:rsidP="00483BB6"/>
    <w:p w14:paraId="00CC682E" w14:textId="77777777" w:rsidR="00483BB6" w:rsidRDefault="00483BB6" w:rsidP="00483BB6"/>
    <w:p w14:paraId="3CC55E3D" w14:textId="77777777" w:rsidR="00483BB6" w:rsidRDefault="00483BB6" w:rsidP="00483BB6"/>
    <w:p w14:paraId="7ABD2678" w14:textId="77777777" w:rsidR="00483BB6" w:rsidRDefault="00483BB6" w:rsidP="00483BB6"/>
    <w:p w14:paraId="4579CCDE" w14:textId="77777777" w:rsidR="00483BB6" w:rsidRDefault="00483BB6" w:rsidP="00483BB6"/>
    <w:p w14:paraId="6CB5437A" w14:textId="77777777" w:rsidR="00483BB6" w:rsidRDefault="00483BB6" w:rsidP="00483BB6"/>
    <w:p w14:paraId="00EA8F91" w14:textId="77777777" w:rsidR="00483BB6" w:rsidRDefault="00483BB6" w:rsidP="00EF4B58">
      <w:pPr>
        <w:ind w:left="708" w:hanging="708"/>
      </w:pPr>
    </w:p>
    <w:p w14:paraId="4192650C" w14:textId="77777777" w:rsidR="00483BB6" w:rsidRDefault="00483BB6" w:rsidP="00483BB6">
      <w:pPr>
        <w:pStyle w:val="Ttulo1"/>
        <w:numPr>
          <w:ilvl w:val="0"/>
          <w:numId w:val="25"/>
        </w:numPr>
        <w:jc w:val="center"/>
        <w:rPr>
          <w:rFonts w:ascii="Times New Roman" w:hAnsi="Times New Roman" w:cs="Times New Roman"/>
          <w:b/>
          <w:color w:val="000000" w:themeColor="text1"/>
          <w:sz w:val="24"/>
        </w:rPr>
      </w:pPr>
      <w:bookmarkStart w:id="267" w:name="_Toc66493404"/>
      <w:bookmarkStart w:id="268" w:name="_Toc70188401"/>
      <w:r>
        <w:rPr>
          <w:rFonts w:ascii="Times New Roman" w:hAnsi="Times New Roman" w:cs="Times New Roman"/>
          <w:b/>
          <w:color w:val="000000" w:themeColor="text1"/>
          <w:sz w:val="24"/>
        </w:rPr>
        <w:lastRenderedPageBreak/>
        <w:t>TESTER</w:t>
      </w:r>
      <w:bookmarkEnd w:id="267"/>
      <w:bookmarkEnd w:id="268"/>
    </w:p>
    <w:p w14:paraId="283B601E" w14:textId="77777777" w:rsidR="00483BB6" w:rsidRPr="004E3DEC" w:rsidRDefault="00483BB6" w:rsidP="00483BB6"/>
    <w:p w14:paraId="08E32D47" w14:textId="77777777" w:rsidR="00483BB6" w:rsidRDefault="00D44613" w:rsidP="00483BB6">
      <w:pPr>
        <w:rPr>
          <w:rFonts w:ascii="Times New Roman" w:hAnsi="Times New Roman" w:cs="Times New Roman"/>
          <w:sz w:val="24"/>
          <w:szCs w:val="30"/>
        </w:rPr>
      </w:pPr>
      <w:r w:rsidRPr="00D44613">
        <w:rPr>
          <w:rFonts w:ascii="Times New Roman" w:hAnsi="Times New Roman" w:cs="Times New Roman"/>
          <w:sz w:val="24"/>
          <w:szCs w:val="30"/>
        </w:rPr>
        <w:t>Para realizar pruebas de caja negra se tuvo en cuenta la funcionalidad de todo el aplicativo y estos fueron los resultados:</w:t>
      </w:r>
    </w:p>
    <w:p w14:paraId="0E4CB01F" w14:textId="77777777" w:rsidR="00D44613" w:rsidRPr="00D44613" w:rsidRDefault="00D44613" w:rsidP="00483BB6">
      <w:pPr>
        <w:rPr>
          <w:rFonts w:ascii="Times New Roman" w:hAnsi="Times New Roman" w:cs="Times New Roman"/>
          <w:sz w:val="20"/>
        </w:rPr>
      </w:pPr>
    </w:p>
    <w:p w14:paraId="2F0D5900" w14:textId="77777777" w:rsidR="00AB2807" w:rsidRDefault="00AB2807" w:rsidP="00AB2807">
      <w:pPr>
        <w:keepNext/>
      </w:pPr>
      <w:r>
        <w:rPr>
          <w:noProof/>
          <w:lang w:eastAsia="es-CO"/>
        </w:rPr>
        <w:drawing>
          <wp:inline distT="0" distB="0" distL="0" distR="0" wp14:anchorId="355DF5A7" wp14:editId="70A5D9F0">
            <wp:extent cx="5838825" cy="35676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48349" cy="3573432"/>
                    </a:xfrm>
                    <a:prstGeom prst="rect">
                      <a:avLst/>
                    </a:prstGeom>
                  </pic:spPr>
                </pic:pic>
              </a:graphicData>
            </a:graphic>
          </wp:inline>
        </w:drawing>
      </w:r>
    </w:p>
    <w:p w14:paraId="2E1C1045" w14:textId="77777777" w:rsidR="00483BB6" w:rsidRDefault="00AB2807" w:rsidP="00AB2807">
      <w:pPr>
        <w:pStyle w:val="Descripcin"/>
        <w:jc w:val="center"/>
      </w:pPr>
      <w:r>
        <w:t xml:space="preserve">Tabla </w:t>
      </w:r>
      <w:r w:rsidR="000C233E">
        <w:fldChar w:fldCharType="begin"/>
      </w:r>
      <w:r w:rsidR="000C233E">
        <w:instrText xml:space="preserve"> SEQ Tabla \* ARABIC </w:instrText>
      </w:r>
      <w:r w:rsidR="000C233E">
        <w:fldChar w:fldCharType="separate"/>
      </w:r>
      <w:r w:rsidR="00B576CB">
        <w:rPr>
          <w:noProof/>
        </w:rPr>
        <w:t>8</w:t>
      </w:r>
      <w:r w:rsidR="000C233E">
        <w:rPr>
          <w:noProof/>
        </w:rPr>
        <w:fldChar w:fldCharType="end"/>
      </w:r>
      <w:r>
        <w:t xml:space="preserve"> Prueba de verificación de campos vacíos y campos email</w:t>
      </w:r>
    </w:p>
    <w:p w14:paraId="05A8F48C" w14:textId="77777777" w:rsidR="00483BB6" w:rsidRDefault="00483BB6" w:rsidP="00483BB6"/>
    <w:p w14:paraId="3DBA4B4B" w14:textId="77777777" w:rsidR="00483BB6" w:rsidRPr="000E5119" w:rsidRDefault="000E5119" w:rsidP="00483BB6">
      <w:pPr>
        <w:rPr>
          <w:rFonts w:ascii="Times New Roman" w:hAnsi="Times New Roman" w:cs="Times New Roman"/>
          <w:b/>
          <w:sz w:val="24"/>
        </w:rPr>
      </w:pPr>
      <w:r w:rsidRPr="000E5119">
        <w:rPr>
          <w:rFonts w:ascii="Times New Roman" w:hAnsi="Times New Roman" w:cs="Times New Roman"/>
          <w:b/>
          <w:sz w:val="24"/>
        </w:rPr>
        <w:t>Demostración</w:t>
      </w:r>
    </w:p>
    <w:p w14:paraId="477FF55C" w14:textId="77777777" w:rsidR="00EF4B58" w:rsidRDefault="000E5119" w:rsidP="00EF4B58">
      <w:pPr>
        <w:keepNext/>
      </w:pPr>
      <w:r>
        <w:rPr>
          <w:noProof/>
          <w:lang w:eastAsia="es-CO"/>
        </w:rPr>
        <w:lastRenderedPageBreak/>
        <w:drawing>
          <wp:inline distT="0" distB="0" distL="0" distR="0" wp14:anchorId="25A6B6F6" wp14:editId="07C5CF11">
            <wp:extent cx="5971540" cy="27336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619" b="4955"/>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2EE74B12" w14:textId="1BF41D83" w:rsidR="000E5119" w:rsidRDefault="00EF4B58" w:rsidP="00EF4B58">
      <w:pPr>
        <w:pStyle w:val="Descripcin"/>
        <w:jc w:val="center"/>
      </w:pPr>
      <w:bookmarkStart w:id="269" w:name="_Toc70193639"/>
      <w:r>
        <w:t xml:space="preserve">Figura </w:t>
      </w:r>
      <w:r w:rsidR="000C233E">
        <w:fldChar w:fldCharType="begin"/>
      </w:r>
      <w:r w:rsidR="000C233E">
        <w:instrText xml:space="preserve"> SEQ Figura \* ARABIC </w:instrText>
      </w:r>
      <w:r w:rsidR="000C233E">
        <w:fldChar w:fldCharType="separate"/>
      </w:r>
      <w:r>
        <w:rPr>
          <w:noProof/>
        </w:rPr>
        <w:t>66</w:t>
      </w:r>
      <w:r w:rsidR="000C233E">
        <w:rPr>
          <w:noProof/>
        </w:rPr>
        <w:fldChar w:fldCharType="end"/>
      </w:r>
      <w:r>
        <w:t xml:space="preserve">. </w:t>
      </w:r>
      <w:r w:rsidRPr="00F05417">
        <w:t>Validación de campos vacíos Formulario Añadir Lead</w:t>
      </w:r>
      <w:bookmarkEnd w:id="269"/>
    </w:p>
    <w:p w14:paraId="7A37CEAC" w14:textId="3CCC5BF4" w:rsidR="000E5119" w:rsidRPr="000E5119" w:rsidRDefault="000E5119" w:rsidP="000E5119">
      <w:pPr>
        <w:pStyle w:val="Descripcin"/>
        <w:jc w:val="center"/>
        <w:rPr>
          <w:rFonts w:cs="Times New Roman"/>
          <w:sz w:val="24"/>
        </w:rPr>
      </w:pPr>
    </w:p>
    <w:p w14:paraId="4A009438" w14:textId="77777777" w:rsidR="00483BB6" w:rsidRDefault="00483BB6" w:rsidP="00483BB6"/>
    <w:p w14:paraId="24FE2320" w14:textId="77777777" w:rsidR="00EF4B58" w:rsidRDefault="000E5119" w:rsidP="00EF4B58">
      <w:pPr>
        <w:keepNext/>
      </w:pPr>
      <w:r>
        <w:rPr>
          <w:noProof/>
          <w:lang w:eastAsia="es-CO"/>
        </w:rPr>
        <w:drawing>
          <wp:inline distT="0" distB="0" distL="0" distR="0" wp14:anchorId="4AA56E88" wp14:editId="478E2974">
            <wp:extent cx="5971540" cy="27336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67" b="5807"/>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13430C60" w14:textId="2F00A03D" w:rsidR="000E5119" w:rsidRDefault="00EF4B58" w:rsidP="00EF4B58">
      <w:pPr>
        <w:pStyle w:val="Descripcin"/>
        <w:jc w:val="center"/>
      </w:pPr>
      <w:bookmarkStart w:id="270" w:name="_Toc70193640"/>
      <w:r>
        <w:t xml:space="preserve">Figura </w:t>
      </w:r>
      <w:r w:rsidR="000C233E">
        <w:fldChar w:fldCharType="begin"/>
      </w:r>
      <w:r w:rsidR="000C233E">
        <w:instrText xml:space="preserve"> SEQ Figura \* ARABIC </w:instrText>
      </w:r>
      <w:r w:rsidR="000C233E">
        <w:fldChar w:fldCharType="separate"/>
      </w:r>
      <w:r>
        <w:rPr>
          <w:noProof/>
        </w:rPr>
        <w:t>67</w:t>
      </w:r>
      <w:r w:rsidR="000C233E">
        <w:rPr>
          <w:noProof/>
        </w:rPr>
        <w:fldChar w:fldCharType="end"/>
      </w:r>
      <w:r w:rsidRPr="00F81F5B">
        <w:t>. Validación de campos vacíos sobre el Formulario de Agendar Reuniones</w:t>
      </w:r>
      <w:bookmarkEnd w:id="270"/>
    </w:p>
    <w:p w14:paraId="0E3E8529" w14:textId="10FF0F41" w:rsidR="00483BB6" w:rsidRDefault="00483BB6" w:rsidP="000E5119">
      <w:pPr>
        <w:pStyle w:val="Descripcin"/>
        <w:jc w:val="center"/>
      </w:pPr>
    </w:p>
    <w:p w14:paraId="0F8737E9" w14:textId="77777777" w:rsidR="00483BB6" w:rsidRDefault="00483BB6" w:rsidP="00483BB6"/>
    <w:p w14:paraId="7BB393D3" w14:textId="77777777" w:rsidR="00EF4B58" w:rsidRDefault="000E5119" w:rsidP="00EF4B58">
      <w:pPr>
        <w:keepNext/>
      </w:pPr>
      <w:r>
        <w:rPr>
          <w:noProof/>
          <w:lang w:eastAsia="es-CO"/>
        </w:rPr>
        <w:lastRenderedPageBreak/>
        <w:drawing>
          <wp:inline distT="0" distB="0" distL="0" distR="0" wp14:anchorId="33D91D02" wp14:editId="2B3AB5B6">
            <wp:extent cx="5971540" cy="274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051" b="5239"/>
                    <a:stretch/>
                  </pic:blipFill>
                  <pic:spPr bwMode="auto">
                    <a:xfrm>
                      <a:off x="0" y="0"/>
                      <a:ext cx="5971540" cy="2743200"/>
                    </a:xfrm>
                    <a:prstGeom prst="rect">
                      <a:avLst/>
                    </a:prstGeom>
                    <a:ln>
                      <a:noFill/>
                    </a:ln>
                    <a:extLst>
                      <a:ext uri="{53640926-AAD7-44D8-BBD7-CCE9431645EC}">
                        <a14:shadowObscured xmlns:a14="http://schemas.microsoft.com/office/drawing/2010/main"/>
                      </a:ext>
                    </a:extLst>
                  </pic:spPr>
                </pic:pic>
              </a:graphicData>
            </a:graphic>
          </wp:inline>
        </w:drawing>
      </w:r>
    </w:p>
    <w:p w14:paraId="51789A18" w14:textId="0B713AEF" w:rsidR="000E5119" w:rsidRDefault="00EF4B58" w:rsidP="00EF4B58">
      <w:pPr>
        <w:pStyle w:val="Descripcin"/>
        <w:jc w:val="center"/>
      </w:pPr>
      <w:bookmarkStart w:id="271" w:name="_Toc70193641"/>
      <w:r>
        <w:t xml:space="preserve">Figura </w:t>
      </w:r>
      <w:r w:rsidR="000C233E">
        <w:fldChar w:fldCharType="begin"/>
      </w:r>
      <w:r w:rsidR="000C233E">
        <w:instrText xml:space="preserve"> SEQ Figura \* ARABIC </w:instrText>
      </w:r>
      <w:r w:rsidR="000C233E">
        <w:fldChar w:fldCharType="separate"/>
      </w:r>
      <w:r>
        <w:rPr>
          <w:noProof/>
        </w:rPr>
        <w:t>68</w:t>
      </w:r>
      <w:r w:rsidR="000C233E">
        <w:rPr>
          <w:noProof/>
        </w:rPr>
        <w:fldChar w:fldCharType="end"/>
      </w:r>
      <w:r w:rsidRPr="0059385F">
        <w:t>. Validación formato en el campo correo</w:t>
      </w:r>
      <w:bookmarkEnd w:id="271"/>
    </w:p>
    <w:p w14:paraId="1ABC6A41" w14:textId="28DF15F2" w:rsidR="00483BB6" w:rsidRDefault="00483BB6" w:rsidP="00EF4B58">
      <w:pPr>
        <w:pStyle w:val="Descripcin"/>
      </w:pPr>
    </w:p>
    <w:p w14:paraId="494509CB" w14:textId="77777777" w:rsidR="00483BB6" w:rsidRDefault="00483BB6" w:rsidP="00483BB6"/>
    <w:p w14:paraId="4CBA3866" w14:textId="77777777" w:rsidR="00EF4B58" w:rsidRDefault="000E5119" w:rsidP="00EF4B58">
      <w:pPr>
        <w:keepNext/>
      </w:pPr>
      <w:r>
        <w:rPr>
          <w:noProof/>
          <w:lang w:eastAsia="es-CO"/>
        </w:rPr>
        <w:drawing>
          <wp:inline distT="0" distB="0" distL="0" distR="0" wp14:anchorId="0659D4BF" wp14:editId="3F435DC2">
            <wp:extent cx="5971540" cy="27241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334" b="5523"/>
                    <a:stretch/>
                  </pic:blipFill>
                  <pic:spPr bwMode="auto">
                    <a:xfrm>
                      <a:off x="0" y="0"/>
                      <a:ext cx="5971540" cy="2724150"/>
                    </a:xfrm>
                    <a:prstGeom prst="rect">
                      <a:avLst/>
                    </a:prstGeom>
                    <a:ln>
                      <a:noFill/>
                    </a:ln>
                    <a:extLst>
                      <a:ext uri="{53640926-AAD7-44D8-BBD7-CCE9431645EC}">
                        <a14:shadowObscured xmlns:a14="http://schemas.microsoft.com/office/drawing/2010/main"/>
                      </a:ext>
                    </a:extLst>
                  </pic:spPr>
                </pic:pic>
              </a:graphicData>
            </a:graphic>
          </wp:inline>
        </w:drawing>
      </w:r>
    </w:p>
    <w:p w14:paraId="789583D7" w14:textId="6E9D1989" w:rsidR="000E5119" w:rsidRDefault="00EF4B58" w:rsidP="00EF4B58">
      <w:pPr>
        <w:pStyle w:val="Descripcin"/>
        <w:jc w:val="center"/>
      </w:pPr>
      <w:bookmarkStart w:id="272" w:name="_Toc70193642"/>
      <w:r>
        <w:t xml:space="preserve">Figura </w:t>
      </w:r>
      <w:r w:rsidR="000C233E">
        <w:fldChar w:fldCharType="begin"/>
      </w:r>
      <w:r w:rsidR="000C233E">
        <w:instrText xml:space="preserve"> SEQ Figura \* ARABIC </w:instrText>
      </w:r>
      <w:r w:rsidR="000C233E">
        <w:fldChar w:fldCharType="separate"/>
      </w:r>
      <w:r>
        <w:rPr>
          <w:noProof/>
        </w:rPr>
        <w:t>69</w:t>
      </w:r>
      <w:r w:rsidR="000C233E">
        <w:rPr>
          <w:noProof/>
        </w:rPr>
        <w:fldChar w:fldCharType="end"/>
      </w:r>
      <w:r>
        <w:t xml:space="preserve">. </w:t>
      </w:r>
      <w:r w:rsidRPr="0026576F">
        <w:t>Validación campos vacíos sobre la adición de propuestas</w:t>
      </w:r>
      <w:bookmarkEnd w:id="272"/>
    </w:p>
    <w:p w14:paraId="1AEFB9CE" w14:textId="563A6AF9" w:rsidR="00483BB6" w:rsidRDefault="00483BB6" w:rsidP="000E5119">
      <w:pPr>
        <w:pStyle w:val="Descripcin"/>
        <w:jc w:val="center"/>
      </w:pPr>
    </w:p>
    <w:p w14:paraId="79B7E07C" w14:textId="77777777" w:rsidR="00483BB6" w:rsidRDefault="00483BB6" w:rsidP="00483BB6"/>
    <w:p w14:paraId="1E2BEE49" w14:textId="77777777" w:rsidR="00483BB6" w:rsidRDefault="00483BB6" w:rsidP="00483BB6"/>
    <w:p w14:paraId="1661161A" w14:textId="77777777" w:rsidR="00483BB6" w:rsidRDefault="00483BB6" w:rsidP="00483BB6"/>
    <w:p w14:paraId="2599A409" w14:textId="77777777" w:rsidR="00483BB6" w:rsidRDefault="00483BB6" w:rsidP="00483BB6"/>
    <w:p w14:paraId="1236B6C7" w14:textId="77777777" w:rsidR="00483BB6" w:rsidRDefault="00483BB6" w:rsidP="00483BB6"/>
    <w:p w14:paraId="580EAB09" w14:textId="77777777" w:rsidR="00483BB6" w:rsidRDefault="00483BB6" w:rsidP="00483BB6"/>
    <w:p w14:paraId="45C461B2" w14:textId="77777777" w:rsidR="00483BB6" w:rsidRDefault="00483BB6" w:rsidP="00483BB6"/>
    <w:p w14:paraId="19E4B2F2" w14:textId="77777777" w:rsidR="00B576CB" w:rsidRDefault="000E5119" w:rsidP="00B576CB">
      <w:pPr>
        <w:keepNext/>
        <w:ind w:left="708"/>
      </w:pPr>
      <w:r>
        <w:rPr>
          <w:noProof/>
          <w:lang w:eastAsia="es-CO"/>
        </w:rPr>
        <w:drawing>
          <wp:inline distT="0" distB="0" distL="0" distR="0" wp14:anchorId="1670A210" wp14:editId="7A05F755">
            <wp:extent cx="5534025" cy="35718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4025" cy="3571875"/>
                    </a:xfrm>
                    <a:prstGeom prst="rect">
                      <a:avLst/>
                    </a:prstGeom>
                  </pic:spPr>
                </pic:pic>
              </a:graphicData>
            </a:graphic>
          </wp:inline>
        </w:drawing>
      </w:r>
    </w:p>
    <w:p w14:paraId="75B1BA1D" w14:textId="77777777" w:rsidR="00483BB6" w:rsidRDefault="00B576CB" w:rsidP="00B576CB">
      <w:pPr>
        <w:pStyle w:val="Descripcin"/>
        <w:jc w:val="center"/>
      </w:pPr>
      <w:r>
        <w:t xml:space="preserve">Tabla </w:t>
      </w:r>
      <w:r w:rsidR="000C233E">
        <w:fldChar w:fldCharType="begin"/>
      </w:r>
      <w:r w:rsidR="000C233E">
        <w:instrText xml:space="preserve"> SEQ Tabla \* ARABIC </w:instrText>
      </w:r>
      <w:r w:rsidR="000C233E">
        <w:fldChar w:fldCharType="separate"/>
      </w:r>
      <w:r>
        <w:rPr>
          <w:noProof/>
        </w:rPr>
        <w:t>9</w:t>
      </w:r>
      <w:r w:rsidR="000C233E">
        <w:rPr>
          <w:noProof/>
        </w:rPr>
        <w:fldChar w:fldCharType="end"/>
      </w:r>
      <w:r>
        <w:t xml:space="preserve"> Prueba de verificación de inserción de caracteres especiales</w:t>
      </w:r>
    </w:p>
    <w:p w14:paraId="3E3DE053" w14:textId="77777777" w:rsidR="00B576CB" w:rsidRPr="00B576CB" w:rsidRDefault="00B576CB" w:rsidP="00B576CB"/>
    <w:p w14:paraId="66D3984E" w14:textId="77777777" w:rsidR="00B576CB" w:rsidRDefault="00B576CB" w:rsidP="00B576CB">
      <w:pPr>
        <w:ind w:left="708"/>
      </w:pPr>
      <w:r>
        <w:rPr>
          <w:noProof/>
          <w:lang w:eastAsia="es-CO"/>
        </w:rPr>
        <w:drawing>
          <wp:inline distT="0" distB="0" distL="0" distR="0" wp14:anchorId="51EE6892" wp14:editId="422E8A12">
            <wp:extent cx="5505450" cy="33813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5450" cy="3381375"/>
                    </a:xfrm>
                    <a:prstGeom prst="rect">
                      <a:avLst/>
                    </a:prstGeom>
                  </pic:spPr>
                </pic:pic>
              </a:graphicData>
            </a:graphic>
          </wp:inline>
        </w:drawing>
      </w:r>
    </w:p>
    <w:p w14:paraId="5E86E577" w14:textId="77777777" w:rsidR="00B576CB" w:rsidRDefault="00B576CB" w:rsidP="00B576CB">
      <w:pPr>
        <w:ind w:left="708"/>
      </w:pPr>
    </w:p>
    <w:p w14:paraId="395099D5" w14:textId="77777777" w:rsidR="00EF4B58" w:rsidRDefault="00B576CB" w:rsidP="009C08B1">
      <w:pPr>
        <w:keepNext/>
        <w:ind w:left="708"/>
      </w:pPr>
      <w:r>
        <w:lastRenderedPageBreak/>
        <w:tab/>
      </w:r>
      <w:r>
        <w:rPr>
          <w:noProof/>
          <w:lang w:eastAsia="es-CO"/>
        </w:rPr>
        <w:drawing>
          <wp:inline distT="0" distB="0" distL="0" distR="0" wp14:anchorId="0E73B700" wp14:editId="0840220B">
            <wp:extent cx="5971540" cy="27146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3334" b="5806"/>
                    <a:stretch/>
                  </pic:blipFill>
                  <pic:spPr bwMode="auto">
                    <a:xfrm>
                      <a:off x="0" y="0"/>
                      <a:ext cx="5971540" cy="2714625"/>
                    </a:xfrm>
                    <a:prstGeom prst="rect">
                      <a:avLst/>
                    </a:prstGeom>
                    <a:ln>
                      <a:noFill/>
                    </a:ln>
                    <a:extLst>
                      <a:ext uri="{53640926-AAD7-44D8-BBD7-CCE9431645EC}">
                        <a14:shadowObscured xmlns:a14="http://schemas.microsoft.com/office/drawing/2010/main"/>
                      </a:ext>
                    </a:extLst>
                  </pic:spPr>
                </pic:pic>
              </a:graphicData>
            </a:graphic>
          </wp:inline>
        </w:drawing>
      </w:r>
    </w:p>
    <w:p w14:paraId="781DED1B" w14:textId="2F639F45" w:rsidR="00B576CB" w:rsidRDefault="00EF4B58" w:rsidP="00EF4B58">
      <w:pPr>
        <w:pStyle w:val="Descripcin"/>
        <w:jc w:val="center"/>
      </w:pPr>
      <w:bookmarkStart w:id="273" w:name="_Toc70193643"/>
      <w:r>
        <w:t xml:space="preserve">Figura </w:t>
      </w:r>
      <w:r w:rsidR="000C233E">
        <w:fldChar w:fldCharType="begin"/>
      </w:r>
      <w:r w:rsidR="000C233E">
        <w:instrText xml:space="preserve"> SEQ Figura \* ARABIC </w:instrText>
      </w:r>
      <w:r w:rsidR="000C233E">
        <w:fldChar w:fldCharType="separate"/>
      </w:r>
      <w:r>
        <w:rPr>
          <w:noProof/>
        </w:rPr>
        <w:t>70</w:t>
      </w:r>
      <w:r w:rsidR="000C233E">
        <w:rPr>
          <w:noProof/>
        </w:rPr>
        <w:fldChar w:fldCharType="end"/>
      </w:r>
      <w:r>
        <w:t xml:space="preserve">. </w:t>
      </w:r>
      <w:r w:rsidRPr="00AD350E">
        <w:t>Validación de usuario inexistente</w:t>
      </w:r>
      <w:bookmarkEnd w:id="273"/>
    </w:p>
    <w:p w14:paraId="2F1E0DB6" w14:textId="5280724C" w:rsidR="00B576CB" w:rsidRDefault="00B576CB" w:rsidP="00B576CB">
      <w:pPr>
        <w:pStyle w:val="Descripcin"/>
        <w:jc w:val="center"/>
      </w:pPr>
    </w:p>
    <w:p w14:paraId="2F00BDFC" w14:textId="77777777" w:rsidR="00B576CB" w:rsidRDefault="00B576CB" w:rsidP="00B576CB"/>
    <w:p w14:paraId="4A852F3C" w14:textId="77777777" w:rsidR="00B576CB" w:rsidRDefault="00B576CB" w:rsidP="00B576CB"/>
    <w:p w14:paraId="7271DD98" w14:textId="77777777" w:rsidR="00B576CB" w:rsidRDefault="00B576CB" w:rsidP="00B576CB"/>
    <w:p w14:paraId="154F1764" w14:textId="77777777" w:rsidR="00B576CB" w:rsidRDefault="00B576CB" w:rsidP="00B576CB"/>
    <w:p w14:paraId="164124E2" w14:textId="77777777" w:rsidR="00B576CB" w:rsidRDefault="00B576CB" w:rsidP="00B576CB"/>
    <w:p w14:paraId="5C30A580" w14:textId="77777777" w:rsidR="00B576CB" w:rsidRDefault="00B576CB" w:rsidP="00B576CB"/>
    <w:p w14:paraId="514A1091" w14:textId="77777777" w:rsidR="00B576CB" w:rsidRDefault="00B576CB" w:rsidP="00B576CB"/>
    <w:p w14:paraId="216A6830" w14:textId="77777777" w:rsidR="00B576CB" w:rsidRDefault="00B576CB" w:rsidP="00B576CB"/>
    <w:p w14:paraId="0A2BC74B" w14:textId="77777777" w:rsidR="00B576CB" w:rsidRDefault="00B576CB" w:rsidP="00B576CB"/>
    <w:p w14:paraId="4C893128" w14:textId="77777777" w:rsidR="00B576CB" w:rsidRDefault="00B576CB" w:rsidP="00B576CB"/>
    <w:p w14:paraId="462FAC1D" w14:textId="77777777" w:rsidR="00B576CB" w:rsidRDefault="00B576CB" w:rsidP="00B576CB"/>
    <w:p w14:paraId="2DEAB38C" w14:textId="77777777" w:rsidR="00B576CB" w:rsidRDefault="00B576CB" w:rsidP="00B576CB"/>
    <w:p w14:paraId="1FF6C1A0" w14:textId="77777777" w:rsidR="00B576CB" w:rsidRDefault="00B576CB" w:rsidP="00B576CB"/>
    <w:p w14:paraId="586EE0B4" w14:textId="77777777" w:rsidR="00B576CB" w:rsidRDefault="00B576CB" w:rsidP="00B576CB"/>
    <w:p w14:paraId="30AF4178" w14:textId="77777777" w:rsidR="00B576CB" w:rsidRDefault="00B576CB" w:rsidP="00B576CB"/>
    <w:p w14:paraId="4E6F5788" w14:textId="77777777" w:rsidR="00B576CB" w:rsidRDefault="00B576CB" w:rsidP="00B576CB"/>
    <w:p w14:paraId="207DEC6D" w14:textId="77777777" w:rsidR="00B576CB" w:rsidRDefault="00B576CB" w:rsidP="00B576CB"/>
    <w:p w14:paraId="5539B6F9" w14:textId="77777777" w:rsidR="00483BB6" w:rsidRPr="00C13286" w:rsidRDefault="00483BB6" w:rsidP="00996ECE">
      <w:pPr>
        <w:pStyle w:val="Ttulo1"/>
        <w:ind w:left="708" w:hanging="708"/>
        <w:jc w:val="center"/>
        <w:rPr>
          <w:rFonts w:ascii="Times New Roman" w:hAnsi="Times New Roman" w:cs="Times New Roman"/>
          <w:b/>
          <w:color w:val="000000" w:themeColor="text1"/>
          <w:sz w:val="24"/>
        </w:rPr>
      </w:pPr>
      <w:bookmarkStart w:id="274" w:name="_Toc56346791"/>
      <w:bookmarkStart w:id="275" w:name="_Toc66493407"/>
      <w:bookmarkStart w:id="276" w:name="_Toc70188402"/>
      <w:r w:rsidRPr="00C13286">
        <w:rPr>
          <w:rFonts w:ascii="Times New Roman" w:hAnsi="Times New Roman" w:cs="Times New Roman"/>
          <w:b/>
          <w:color w:val="000000" w:themeColor="text1"/>
          <w:sz w:val="24"/>
        </w:rPr>
        <w:lastRenderedPageBreak/>
        <w:t>CAPITULO IV</w:t>
      </w:r>
      <w:bookmarkEnd w:id="274"/>
      <w:bookmarkEnd w:id="275"/>
      <w:bookmarkEnd w:id="276"/>
    </w:p>
    <w:p w14:paraId="222D5EDA" w14:textId="77777777" w:rsidR="00483BB6" w:rsidRPr="007D5538" w:rsidRDefault="00483BB6" w:rsidP="00483BB6"/>
    <w:p w14:paraId="419C965B" w14:textId="77777777" w:rsidR="00483BB6" w:rsidRDefault="00483BB6" w:rsidP="00483BB6">
      <w:pPr>
        <w:pStyle w:val="Ttulo1"/>
        <w:numPr>
          <w:ilvl w:val="0"/>
          <w:numId w:val="25"/>
        </w:numPr>
        <w:jc w:val="center"/>
        <w:rPr>
          <w:rFonts w:ascii="Times New Roman" w:hAnsi="Times New Roman" w:cs="Times New Roman"/>
          <w:b/>
          <w:color w:val="000000" w:themeColor="text1"/>
          <w:sz w:val="24"/>
        </w:rPr>
      </w:pPr>
      <w:bookmarkStart w:id="277" w:name="_Toc66493408"/>
      <w:bookmarkStart w:id="278" w:name="_Toc70188403"/>
      <w:r>
        <w:rPr>
          <w:rFonts w:ascii="Times New Roman" w:hAnsi="Times New Roman" w:cs="Times New Roman"/>
          <w:b/>
          <w:color w:val="000000" w:themeColor="text1"/>
          <w:sz w:val="24"/>
        </w:rPr>
        <w:t>CONCLUSIONES</w:t>
      </w:r>
      <w:bookmarkEnd w:id="277"/>
      <w:bookmarkEnd w:id="278"/>
    </w:p>
    <w:p w14:paraId="2F40EDA3" w14:textId="6ECDFE39" w:rsidR="00483BB6" w:rsidRDefault="00483BB6" w:rsidP="00483BB6"/>
    <w:p w14:paraId="178917D2" w14:textId="77777777" w:rsidR="00377851" w:rsidRDefault="00377851" w:rsidP="00377851">
      <w:pPr>
        <w:spacing w:line="360" w:lineRule="auto"/>
      </w:pPr>
    </w:p>
    <w:p w14:paraId="3526F994" w14:textId="5307CEF1" w:rsidR="00377851" w:rsidRPr="00FF7243" w:rsidRDefault="00377851" w:rsidP="009B4E56">
      <w:pPr>
        <w:spacing w:line="360" w:lineRule="auto"/>
        <w:jc w:val="both"/>
      </w:pPr>
      <w:r w:rsidRPr="009B4E56">
        <w:rPr>
          <w:rFonts w:ascii="Times New Roman" w:hAnsi="Times New Roman" w:cs="Times New Roman"/>
          <w:sz w:val="24"/>
        </w:rPr>
        <w:t>Durante la etapa de análisis se logra determinar que al momento del levantamiento de información fue fundamental el apoyo de material externo, ya que permitió estructuras de manera más clara los requerimientos y las reglas de negocio necesarias.</w:t>
      </w:r>
      <w:r w:rsidR="009B4E56" w:rsidRPr="009B4E56">
        <w:rPr>
          <w:rFonts w:ascii="Times New Roman" w:hAnsi="Times New Roman" w:cs="Times New Roman"/>
          <w:sz w:val="24"/>
        </w:rPr>
        <w:t xml:space="preserve"> </w:t>
      </w:r>
      <w:r w:rsidRPr="009B4E56">
        <w:rPr>
          <w:rFonts w:ascii="Times New Roman" w:hAnsi="Times New Roman" w:cs="Times New Roman"/>
          <w:sz w:val="24"/>
        </w:rPr>
        <w:t>Mediante la construcción del modelado no surgió ningún inconveniente importante, a excepción de los modelos de base de datos y el modelo de clases que llevaron un poco de tiempo de desarrollo, ya que se debieron hacer algunas correcciones y modificaciones necesarias para el desarrollo correcto.</w:t>
      </w:r>
    </w:p>
    <w:p w14:paraId="2FEAFE75" w14:textId="77777777" w:rsidR="00FF7243" w:rsidRDefault="00FF7243" w:rsidP="00FF7243">
      <w:pPr>
        <w:pStyle w:val="Prrafodelista"/>
      </w:pPr>
    </w:p>
    <w:p w14:paraId="3E829BEF" w14:textId="7FD7729A" w:rsidR="00FF7243" w:rsidRDefault="00377851" w:rsidP="009B4E56">
      <w:pPr>
        <w:spacing w:line="360" w:lineRule="auto"/>
        <w:jc w:val="both"/>
      </w:pPr>
      <w:r w:rsidRPr="009B4E56">
        <w:rPr>
          <w:rFonts w:ascii="Times New Roman" w:hAnsi="Times New Roman" w:cs="Times New Roman"/>
          <w:sz w:val="24"/>
        </w:rPr>
        <w:t xml:space="preserve">Durante el desarrollo no surgieron inconvenientes importantes ya que se tenía el conocimiento adecuado que permitió un desarrollo adecuado teniendo en cuenta las observaciones por parte del director las cuales, fueron implementadas para una mejor funcionalidad e interacción con el </w:t>
      </w:r>
      <w:r w:rsidR="009B4E56" w:rsidRPr="009B4E56">
        <w:rPr>
          <w:rFonts w:ascii="Times New Roman" w:hAnsi="Times New Roman" w:cs="Times New Roman"/>
          <w:sz w:val="24"/>
        </w:rPr>
        <w:t>módulo</w:t>
      </w:r>
      <w:r w:rsidRPr="009B4E56">
        <w:rPr>
          <w:rFonts w:ascii="Times New Roman" w:hAnsi="Times New Roman" w:cs="Times New Roman"/>
          <w:sz w:val="24"/>
        </w:rPr>
        <w:t>.</w:t>
      </w:r>
      <w:r w:rsidR="009B4E56">
        <w:rPr>
          <w:rFonts w:ascii="Times New Roman" w:hAnsi="Times New Roman" w:cs="Times New Roman"/>
          <w:sz w:val="24"/>
        </w:rPr>
        <w:t xml:space="preserve"> </w:t>
      </w:r>
      <w:r w:rsidR="00FF7243" w:rsidRPr="009B4E56">
        <w:rPr>
          <w:rFonts w:ascii="Times New Roman" w:hAnsi="Times New Roman" w:cs="Times New Roman"/>
          <w:sz w:val="24"/>
        </w:rPr>
        <w:t xml:space="preserve">Ya que se realizó un desarrollo correcto, manejando toda la ingeniería necesaria para ello, se logró después de la realización de pruebas la obtención de resultados, correspondiendo a los resultados que inicialmente se esperaban. </w:t>
      </w:r>
    </w:p>
    <w:p w14:paraId="3464E17F" w14:textId="77777777" w:rsidR="00483BB6" w:rsidRDefault="00483BB6" w:rsidP="00483BB6"/>
    <w:p w14:paraId="1D2B8D5F" w14:textId="77777777" w:rsidR="00483BB6" w:rsidRDefault="00483BB6" w:rsidP="00483BB6"/>
    <w:p w14:paraId="2ADB2CE3" w14:textId="77777777" w:rsidR="00483BB6" w:rsidRDefault="00483BB6" w:rsidP="00483BB6"/>
    <w:p w14:paraId="3555BCDC" w14:textId="77777777" w:rsidR="00483BB6" w:rsidRDefault="00483BB6" w:rsidP="00483BB6"/>
    <w:p w14:paraId="353B06D5" w14:textId="0754863E" w:rsidR="00483BB6" w:rsidRDefault="00483BB6" w:rsidP="00483BB6"/>
    <w:p w14:paraId="50AEBB95" w14:textId="5A5F32C5" w:rsidR="009B4E56" w:rsidRDefault="009B4E56" w:rsidP="00483BB6"/>
    <w:p w14:paraId="112BA223" w14:textId="51F7C1C6" w:rsidR="009B4E56" w:rsidRDefault="009B4E56" w:rsidP="00483BB6"/>
    <w:p w14:paraId="28D1B773" w14:textId="77777777" w:rsidR="009B4E56" w:rsidRDefault="009B4E56" w:rsidP="00483BB6"/>
    <w:p w14:paraId="3481FB16" w14:textId="77777777" w:rsidR="00483BB6" w:rsidRDefault="00483BB6" w:rsidP="00483BB6"/>
    <w:p w14:paraId="798A4F6F" w14:textId="77777777" w:rsidR="00483BB6" w:rsidRDefault="00483BB6" w:rsidP="00483BB6"/>
    <w:p w14:paraId="4A164A5D" w14:textId="77777777" w:rsidR="00483BB6" w:rsidRDefault="00483BB6" w:rsidP="00483BB6"/>
    <w:p w14:paraId="7AB3B53E" w14:textId="77777777" w:rsidR="00483BB6" w:rsidRDefault="00483BB6" w:rsidP="00483BB6">
      <w:pPr>
        <w:pStyle w:val="Ttulo1"/>
        <w:numPr>
          <w:ilvl w:val="0"/>
          <w:numId w:val="25"/>
        </w:numPr>
        <w:jc w:val="center"/>
        <w:rPr>
          <w:rFonts w:ascii="Times New Roman" w:hAnsi="Times New Roman" w:cs="Times New Roman"/>
          <w:b/>
          <w:color w:val="000000" w:themeColor="text1"/>
          <w:sz w:val="24"/>
        </w:rPr>
      </w:pPr>
      <w:bookmarkStart w:id="279" w:name="_Toc66493409"/>
      <w:bookmarkStart w:id="280" w:name="_Toc70188404"/>
      <w:r>
        <w:rPr>
          <w:rFonts w:ascii="Times New Roman" w:hAnsi="Times New Roman" w:cs="Times New Roman"/>
          <w:b/>
          <w:color w:val="000000" w:themeColor="text1"/>
          <w:sz w:val="24"/>
        </w:rPr>
        <w:lastRenderedPageBreak/>
        <w:t>RECOMENDACIONES</w:t>
      </w:r>
      <w:bookmarkEnd w:id="279"/>
      <w:bookmarkEnd w:id="280"/>
    </w:p>
    <w:p w14:paraId="5B3D105F" w14:textId="77777777" w:rsidR="008A0C58" w:rsidRDefault="008A0C58" w:rsidP="008A0C58"/>
    <w:p w14:paraId="21419902" w14:textId="77777777" w:rsidR="00483BB6" w:rsidRDefault="00483BB6" w:rsidP="00A32756">
      <w:pPr>
        <w:jc w:val="both"/>
      </w:pPr>
    </w:p>
    <w:p w14:paraId="6C979CB1" w14:textId="32F67717" w:rsidR="00483BB6" w:rsidRPr="00A32756" w:rsidRDefault="008E4ED1" w:rsidP="00A32756">
      <w:pPr>
        <w:pStyle w:val="Prrafodelista"/>
        <w:numPr>
          <w:ilvl w:val="0"/>
          <w:numId w:val="40"/>
        </w:numPr>
        <w:jc w:val="both"/>
      </w:pPr>
      <w:r>
        <w:rPr>
          <w:rFonts w:ascii="Times New Roman" w:hAnsi="Times New Roman" w:cs="Times New Roman"/>
          <w:sz w:val="24"/>
        </w:rPr>
        <w:t xml:space="preserve">Se recomienda gestionar </w:t>
      </w:r>
      <w:r w:rsidR="004D0B46">
        <w:rPr>
          <w:rFonts w:ascii="Times New Roman" w:hAnsi="Times New Roman" w:cs="Times New Roman"/>
          <w:sz w:val="24"/>
        </w:rPr>
        <w:t>una estructuración y un ambiente de ejecución adecuado que permita la implementación correcta del módulo desarrollado y que permita el empalme correcto con el sistema principal.</w:t>
      </w:r>
    </w:p>
    <w:p w14:paraId="0F6330A2" w14:textId="77777777" w:rsidR="00A32756" w:rsidRPr="00A32756" w:rsidRDefault="00A32756" w:rsidP="00A32756">
      <w:pPr>
        <w:pStyle w:val="Prrafodelista"/>
        <w:jc w:val="both"/>
      </w:pPr>
    </w:p>
    <w:p w14:paraId="6B4D73EA" w14:textId="1DCBB928" w:rsidR="00A32756" w:rsidRDefault="008E4ED1" w:rsidP="00A32756">
      <w:pPr>
        <w:pStyle w:val="Prrafodelista"/>
        <w:numPr>
          <w:ilvl w:val="0"/>
          <w:numId w:val="40"/>
        </w:numPr>
        <w:jc w:val="both"/>
      </w:pPr>
      <w:r>
        <w:rPr>
          <w:rFonts w:ascii="Times New Roman" w:hAnsi="Times New Roman" w:cs="Times New Roman"/>
          <w:sz w:val="24"/>
        </w:rPr>
        <w:t xml:space="preserve">Es conveniente </w:t>
      </w:r>
      <w:r w:rsidR="009B4E56">
        <w:rPr>
          <w:rFonts w:ascii="Times New Roman" w:hAnsi="Times New Roman" w:cs="Times New Roman"/>
          <w:sz w:val="24"/>
        </w:rPr>
        <w:t>a</w:t>
      </w:r>
      <w:r w:rsidR="00A32756">
        <w:rPr>
          <w:rFonts w:ascii="Times New Roman" w:hAnsi="Times New Roman" w:cs="Times New Roman"/>
          <w:sz w:val="24"/>
        </w:rPr>
        <w:t xml:space="preserve">mpliar el conocimiento </w:t>
      </w:r>
      <w:r>
        <w:rPr>
          <w:rFonts w:ascii="Times New Roman" w:hAnsi="Times New Roman" w:cs="Times New Roman"/>
          <w:sz w:val="24"/>
        </w:rPr>
        <w:t xml:space="preserve">de los encargados del CRM, </w:t>
      </w:r>
      <w:r w:rsidR="00A32756">
        <w:rPr>
          <w:rFonts w:ascii="Times New Roman" w:hAnsi="Times New Roman" w:cs="Times New Roman"/>
          <w:sz w:val="24"/>
        </w:rPr>
        <w:t>en las distintas herramientas utilizadas durante el desarrollo del presente modulo, con el fin de encontrar métodos que puedan optimizar a futuro las funcionalidades desarrolladas sobre este módulo.</w:t>
      </w:r>
    </w:p>
    <w:p w14:paraId="1564D9A3" w14:textId="77777777" w:rsidR="00483BB6" w:rsidRDefault="00483BB6" w:rsidP="00483BB6"/>
    <w:p w14:paraId="58FDFEFB" w14:textId="77777777" w:rsidR="00483BB6" w:rsidRDefault="00483BB6" w:rsidP="00483BB6"/>
    <w:p w14:paraId="232BC8F0" w14:textId="77777777" w:rsidR="00483BB6" w:rsidRDefault="00483BB6" w:rsidP="00483BB6"/>
    <w:p w14:paraId="61C86C49" w14:textId="77777777" w:rsidR="00483BB6" w:rsidRDefault="00483BB6" w:rsidP="00483BB6"/>
    <w:p w14:paraId="60EF2933" w14:textId="77777777" w:rsidR="00483BB6" w:rsidRDefault="00483BB6" w:rsidP="00483BB6"/>
    <w:p w14:paraId="520C6CF5" w14:textId="77777777" w:rsidR="00483BB6" w:rsidRDefault="00483BB6" w:rsidP="00483BB6"/>
    <w:p w14:paraId="41BCCE44" w14:textId="77777777" w:rsidR="00483BB6" w:rsidRDefault="00483BB6" w:rsidP="00483BB6"/>
    <w:p w14:paraId="0341E9B0" w14:textId="77777777" w:rsidR="00483BB6" w:rsidRDefault="00483BB6" w:rsidP="00483BB6"/>
    <w:p w14:paraId="12AEB665" w14:textId="77777777" w:rsidR="00483BB6" w:rsidRDefault="00483BB6" w:rsidP="00483BB6"/>
    <w:p w14:paraId="5397EFAC" w14:textId="77777777" w:rsidR="00483BB6" w:rsidRDefault="00483BB6" w:rsidP="00483BB6"/>
    <w:p w14:paraId="06D2860F" w14:textId="77777777" w:rsidR="00483BB6" w:rsidRDefault="00483BB6" w:rsidP="00483BB6"/>
    <w:p w14:paraId="556DA87E" w14:textId="77777777" w:rsidR="00483BB6" w:rsidRDefault="00483BB6" w:rsidP="00483BB6"/>
    <w:p w14:paraId="6AE5C8B5" w14:textId="77777777" w:rsidR="00483BB6" w:rsidRDefault="00483BB6" w:rsidP="00483BB6"/>
    <w:p w14:paraId="0C51A6EB" w14:textId="77777777" w:rsidR="00483BB6" w:rsidRDefault="00483BB6" w:rsidP="00483BB6"/>
    <w:p w14:paraId="337D2CDC" w14:textId="77777777" w:rsidR="00483BB6" w:rsidRDefault="00483BB6" w:rsidP="00483BB6"/>
    <w:p w14:paraId="642EC332" w14:textId="77777777" w:rsidR="00483BB6" w:rsidRDefault="00483BB6" w:rsidP="00483BB6"/>
    <w:p w14:paraId="710335BE" w14:textId="77777777" w:rsidR="00483BB6" w:rsidRDefault="00483BB6" w:rsidP="00483BB6"/>
    <w:p w14:paraId="2331BF66" w14:textId="2B8AFDB6" w:rsidR="00483BB6" w:rsidRDefault="00483BB6" w:rsidP="00483BB6"/>
    <w:p w14:paraId="0E340237" w14:textId="77777777" w:rsidR="009B4E56" w:rsidRDefault="009B4E56" w:rsidP="00483BB6"/>
    <w:p w14:paraId="46886BD2" w14:textId="77777777" w:rsidR="00483BB6" w:rsidRDefault="00483BB6" w:rsidP="00483BB6"/>
    <w:p w14:paraId="7A9D20DE" w14:textId="77777777" w:rsidR="00483BB6" w:rsidRPr="007D5538" w:rsidRDefault="00483BB6" w:rsidP="00483BB6">
      <w:pPr>
        <w:pStyle w:val="Ttulo1"/>
        <w:numPr>
          <w:ilvl w:val="0"/>
          <w:numId w:val="25"/>
        </w:numPr>
        <w:jc w:val="center"/>
        <w:rPr>
          <w:rFonts w:ascii="Times New Roman" w:hAnsi="Times New Roman" w:cs="Times New Roman"/>
          <w:b/>
          <w:color w:val="000000" w:themeColor="text1"/>
          <w:sz w:val="24"/>
        </w:rPr>
      </w:pPr>
      <w:bookmarkStart w:id="281" w:name="_Toc66493410"/>
      <w:bookmarkStart w:id="282" w:name="_Toc70188405"/>
      <w:r w:rsidRPr="007D5538">
        <w:rPr>
          <w:rFonts w:ascii="Times New Roman" w:hAnsi="Times New Roman" w:cs="Times New Roman"/>
          <w:b/>
          <w:color w:val="000000" w:themeColor="text1"/>
          <w:sz w:val="24"/>
        </w:rPr>
        <w:lastRenderedPageBreak/>
        <w:t>PROYECCIONES</w:t>
      </w:r>
      <w:bookmarkEnd w:id="281"/>
      <w:bookmarkEnd w:id="282"/>
    </w:p>
    <w:p w14:paraId="7902CCB8" w14:textId="77777777" w:rsidR="00483BB6" w:rsidRDefault="00483BB6" w:rsidP="00483BB6"/>
    <w:p w14:paraId="7B74BA95" w14:textId="1A563C14" w:rsidR="00483BB6" w:rsidRPr="008A0C58" w:rsidRDefault="00D752E9" w:rsidP="008A0C58">
      <w:pPr>
        <w:pStyle w:val="Prrafodelista"/>
        <w:numPr>
          <w:ilvl w:val="0"/>
          <w:numId w:val="39"/>
        </w:numPr>
        <w:jc w:val="both"/>
        <w:rPr>
          <w:rFonts w:ascii="Times New Roman" w:hAnsi="Times New Roman" w:cs="Times New Roman"/>
          <w:b/>
          <w:sz w:val="20"/>
        </w:rPr>
      </w:pPr>
      <w:r>
        <w:rPr>
          <w:rFonts w:ascii="Times New Roman" w:hAnsi="Times New Roman" w:cs="Times New Roman"/>
          <w:sz w:val="24"/>
          <w:szCs w:val="30"/>
        </w:rPr>
        <w:t>Se quiere que e</w:t>
      </w:r>
      <w:r w:rsidR="008A0C58" w:rsidRPr="008A0C58">
        <w:rPr>
          <w:rFonts w:ascii="Times New Roman" w:hAnsi="Times New Roman" w:cs="Times New Roman"/>
          <w:sz w:val="24"/>
          <w:szCs w:val="30"/>
        </w:rPr>
        <w:t xml:space="preserve">l software llegue a tener otros clientes de empresas afines para un mayor provecho, </w:t>
      </w:r>
      <w:r>
        <w:rPr>
          <w:rFonts w:ascii="Times New Roman" w:hAnsi="Times New Roman" w:cs="Times New Roman"/>
          <w:sz w:val="24"/>
          <w:szCs w:val="30"/>
        </w:rPr>
        <w:t xml:space="preserve">sin tener que hacer mayor inversión </w:t>
      </w:r>
      <w:r w:rsidR="008A0C58" w:rsidRPr="008A0C58">
        <w:rPr>
          <w:rFonts w:ascii="Times New Roman" w:hAnsi="Times New Roman" w:cs="Times New Roman"/>
          <w:sz w:val="24"/>
          <w:szCs w:val="30"/>
        </w:rPr>
        <w:t>.</w:t>
      </w:r>
    </w:p>
    <w:p w14:paraId="4826DD31" w14:textId="77777777" w:rsidR="008A0C58" w:rsidRPr="008A0C58" w:rsidRDefault="008A0C58" w:rsidP="008A0C58">
      <w:pPr>
        <w:pStyle w:val="Prrafodelista"/>
        <w:jc w:val="both"/>
        <w:rPr>
          <w:rFonts w:ascii="Times New Roman" w:hAnsi="Times New Roman" w:cs="Times New Roman"/>
          <w:b/>
          <w:sz w:val="20"/>
        </w:rPr>
      </w:pPr>
    </w:p>
    <w:p w14:paraId="16006C68" w14:textId="7FF51047" w:rsidR="008A0C58" w:rsidRPr="00FF7243" w:rsidRDefault="00D752E9" w:rsidP="008A0C58">
      <w:pPr>
        <w:pStyle w:val="Prrafodelista"/>
        <w:numPr>
          <w:ilvl w:val="0"/>
          <w:numId w:val="39"/>
        </w:numPr>
        <w:jc w:val="both"/>
        <w:rPr>
          <w:rFonts w:ascii="Times New Roman" w:hAnsi="Times New Roman" w:cs="Times New Roman"/>
          <w:b/>
          <w:sz w:val="20"/>
        </w:rPr>
      </w:pPr>
      <w:r>
        <w:rPr>
          <w:rFonts w:ascii="Times New Roman" w:hAnsi="Times New Roman" w:cs="Times New Roman"/>
          <w:sz w:val="24"/>
        </w:rPr>
        <w:t xml:space="preserve">Migrar el </w:t>
      </w:r>
      <w:r w:rsidR="008A0C58">
        <w:rPr>
          <w:rFonts w:ascii="Times New Roman" w:hAnsi="Times New Roman" w:cs="Times New Roman"/>
          <w:sz w:val="24"/>
        </w:rPr>
        <w:t xml:space="preserve">software </w:t>
      </w:r>
      <w:r w:rsidR="004D0B46">
        <w:rPr>
          <w:rFonts w:ascii="Times New Roman" w:hAnsi="Times New Roman" w:cs="Times New Roman"/>
          <w:sz w:val="24"/>
        </w:rPr>
        <w:t xml:space="preserve">e </w:t>
      </w:r>
      <w:r>
        <w:rPr>
          <w:rFonts w:ascii="Times New Roman" w:hAnsi="Times New Roman" w:cs="Times New Roman"/>
          <w:sz w:val="24"/>
        </w:rPr>
        <w:t xml:space="preserve">integrarlo </w:t>
      </w:r>
      <w:r w:rsidR="004D0B46">
        <w:rPr>
          <w:rFonts w:ascii="Times New Roman" w:hAnsi="Times New Roman" w:cs="Times New Roman"/>
          <w:sz w:val="24"/>
        </w:rPr>
        <w:t>con los demás módulos, para mejor</w:t>
      </w:r>
      <w:r w:rsidR="008A0C58">
        <w:rPr>
          <w:rFonts w:ascii="Times New Roman" w:hAnsi="Times New Roman" w:cs="Times New Roman"/>
          <w:sz w:val="24"/>
        </w:rPr>
        <w:t xml:space="preserve"> funcionamiento y adaptabilidad al módulo principal de MOVIP S.A.S</w:t>
      </w:r>
    </w:p>
    <w:p w14:paraId="27F187F7" w14:textId="77777777" w:rsidR="00FF7243" w:rsidRPr="00FF7243" w:rsidRDefault="00FF7243" w:rsidP="00FF7243">
      <w:pPr>
        <w:pStyle w:val="Prrafodelista"/>
        <w:rPr>
          <w:rFonts w:ascii="Times New Roman" w:hAnsi="Times New Roman" w:cs="Times New Roman"/>
          <w:b/>
          <w:sz w:val="24"/>
        </w:rPr>
      </w:pPr>
    </w:p>
    <w:p w14:paraId="4E8DCAE1" w14:textId="777E7A36" w:rsidR="00FF7243" w:rsidRPr="00FF7243" w:rsidRDefault="00FF7243" w:rsidP="008A0C58">
      <w:pPr>
        <w:pStyle w:val="Prrafodelista"/>
        <w:numPr>
          <w:ilvl w:val="0"/>
          <w:numId w:val="39"/>
        </w:numPr>
        <w:jc w:val="both"/>
        <w:rPr>
          <w:rFonts w:ascii="Times New Roman" w:hAnsi="Times New Roman" w:cs="Times New Roman"/>
          <w:b/>
          <w:sz w:val="24"/>
        </w:rPr>
      </w:pPr>
      <w:r w:rsidRPr="00FF7243">
        <w:rPr>
          <w:rFonts w:ascii="Times New Roman" w:hAnsi="Times New Roman" w:cs="Times New Roman"/>
          <w:sz w:val="24"/>
        </w:rPr>
        <w:t xml:space="preserve">El </w:t>
      </w:r>
      <w:r w:rsidR="00D752E9">
        <w:rPr>
          <w:rFonts w:ascii="Times New Roman" w:hAnsi="Times New Roman" w:cs="Times New Roman"/>
          <w:sz w:val="24"/>
        </w:rPr>
        <w:t xml:space="preserve"> </w:t>
      </w:r>
      <w:r w:rsidR="00D752E9" w:rsidRPr="00FF7243">
        <w:rPr>
          <w:rFonts w:ascii="Times New Roman" w:hAnsi="Times New Roman" w:cs="Times New Roman"/>
          <w:sz w:val="24"/>
        </w:rPr>
        <w:t>módulo</w:t>
      </w:r>
      <w:r w:rsidRPr="00FF7243">
        <w:rPr>
          <w:rFonts w:ascii="Times New Roman" w:hAnsi="Times New Roman" w:cs="Times New Roman"/>
          <w:sz w:val="24"/>
        </w:rPr>
        <w:t xml:space="preserve"> pueda ser implementado </w:t>
      </w:r>
      <w:r>
        <w:rPr>
          <w:rFonts w:ascii="Times New Roman" w:hAnsi="Times New Roman" w:cs="Times New Roman"/>
          <w:sz w:val="24"/>
        </w:rPr>
        <w:t xml:space="preserve">en otras compañías que manejen la misma línea para la cual se </w:t>
      </w:r>
      <w:r w:rsidR="00C9798C">
        <w:rPr>
          <w:rFonts w:ascii="Times New Roman" w:hAnsi="Times New Roman" w:cs="Times New Roman"/>
          <w:sz w:val="24"/>
        </w:rPr>
        <w:t>desarrolló</w:t>
      </w:r>
      <w:r>
        <w:rPr>
          <w:rFonts w:ascii="Times New Roman" w:hAnsi="Times New Roman" w:cs="Times New Roman"/>
          <w:sz w:val="24"/>
        </w:rPr>
        <w:t xml:space="preserve"> el presente software.</w:t>
      </w:r>
      <w:r w:rsidRPr="00FF7243">
        <w:rPr>
          <w:rFonts w:ascii="Times New Roman" w:hAnsi="Times New Roman" w:cs="Times New Roman"/>
          <w:sz w:val="24"/>
        </w:rPr>
        <w:t xml:space="preserve"> </w:t>
      </w:r>
    </w:p>
    <w:p w14:paraId="294B8FD3" w14:textId="77777777" w:rsidR="008A0C58" w:rsidRPr="008A0C58" w:rsidRDefault="008A0C58" w:rsidP="008A0C58">
      <w:pPr>
        <w:pStyle w:val="Prrafodelista"/>
        <w:rPr>
          <w:rFonts w:ascii="Times New Roman" w:hAnsi="Times New Roman" w:cs="Times New Roman"/>
          <w:b/>
          <w:sz w:val="20"/>
        </w:rPr>
      </w:pPr>
    </w:p>
    <w:p w14:paraId="52D9546A" w14:textId="77777777" w:rsidR="008A0C58" w:rsidRPr="008A0C58" w:rsidRDefault="008A0C58" w:rsidP="008A0C58">
      <w:pPr>
        <w:pStyle w:val="Prrafodelista"/>
        <w:jc w:val="both"/>
        <w:rPr>
          <w:rFonts w:ascii="Times New Roman" w:hAnsi="Times New Roman" w:cs="Times New Roman"/>
          <w:b/>
          <w:sz w:val="20"/>
        </w:rPr>
      </w:pPr>
    </w:p>
    <w:p w14:paraId="76883A46" w14:textId="77777777" w:rsidR="00483BB6" w:rsidRPr="007D5538" w:rsidRDefault="00483BB6" w:rsidP="00483BB6"/>
    <w:p w14:paraId="6330927A" w14:textId="77777777" w:rsidR="00483BB6" w:rsidRPr="007D5538" w:rsidRDefault="00483BB6" w:rsidP="00483BB6">
      <w:pPr>
        <w:ind w:left="360"/>
      </w:pPr>
    </w:p>
    <w:p w14:paraId="597046AF" w14:textId="77777777" w:rsidR="00483BB6" w:rsidRDefault="00483BB6" w:rsidP="00483BB6"/>
    <w:p w14:paraId="435484C9" w14:textId="77777777" w:rsidR="00483BB6" w:rsidRDefault="00483BB6" w:rsidP="00483BB6"/>
    <w:p w14:paraId="1C76EB5D" w14:textId="77777777" w:rsidR="00483BB6" w:rsidRDefault="00483BB6" w:rsidP="00483BB6"/>
    <w:p w14:paraId="1930082F" w14:textId="77777777" w:rsidR="00483BB6" w:rsidRDefault="00483BB6" w:rsidP="00483BB6"/>
    <w:p w14:paraId="62B6ABCB" w14:textId="77777777" w:rsidR="00483BB6" w:rsidRDefault="00483BB6" w:rsidP="00483BB6"/>
    <w:p w14:paraId="14E977D8" w14:textId="77777777" w:rsidR="00483BB6" w:rsidRDefault="00483BB6" w:rsidP="00483BB6"/>
    <w:p w14:paraId="5BA75EED" w14:textId="77777777" w:rsidR="00483BB6" w:rsidRDefault="00483BB6" w:rsidP="00483BB6"/>
    <w:p w14:paraId="3EF1928C" w14:textId="77777777" w:rsidR="00483BB6" w:rsidRDefault="00483BB6" w:rsidP="00483BB6"/>
    <w:p w14:paraId="548FE6A4" w14:textId="77777777" w:rsidR="00483BB6" w:rsidRDefault="00483BB6" w:rsidP="00483BB6"/>
    <w:p w14:paraId="2F8FFCFE" w14:textId="77777777" w:rsidR="00483BB6" w:rsidRDefault="00483BB6" w:rsidP="00483BB6"/>
    <w:p w14:paraId="41E966D4" w14:textId="77777777" w:rsidR="00483BB6" w:rsidRDefault="00483BB6" w:rsidP="00483BB6"/>
    <w:p w14:paraId="321AA297" w14:textId="77777777" w:rsidR="00483BB6" w:rsidRDefault="00483BB6" w:rsidP="00483BB6"/>
    <w:p w14:paraId="42DC50F3" w14:textId="77777777" w:rsidR="00483BB6" w:rsidRDefault="00483BB6" w:rsidP="00483BB6"/>
    <w:p w14:paraId="191A48CE" w14:textId="77777777" w:rsidR="00483BB6" w:rsidRDefault="00483BB6" w:rsidP="00483BB6"/>
    <w:p w14:paraId="2067C81A" w14:textId="77777777" w:rsidR="00483BB6" w:rsidRDefault="00483BB6" w:rsidP="00483BB6"/>
    <w:p w14:paraId="487448F0" w14:textId="77777777" w:rsidR="00483BB6" w:rsidRDefault="00483BB6" w:rsidP="00483BB6"/>
    <w:p w14:paraId="301F0192" w14:textId="77777777" w:rsidR="00483BB6" w:rsidRDefault="00483BB6" w:rsidP="00483BB6"/>
    <w:p w14:paraId="308C0479" w14:textId="77777777" w:rsidR="00483BB6" w:rsidRDefault="00483BB6" w:rsidP="00483BB6"/>
    <w:p w14:paraId="069465E9" w14:textId="77777777" w:rsidR="00483BB6" w:rsidRDefault="00483BB6" w:rsidP="00483BB6"/>
    <w:p w14:paraId="70356FD1" w14:textId="77777777" w:rsidR="00483BB6" w:rsidRPr="00CF643C" w:rsidRDefault="00483BB6" w:rsidP="00483BB6">
      <w:pPr>
        <w:pStyle w:val="Ttulo1"/>
        <w:spacing w:line="360" w:lineRule="auto"/>
        <w:rPr>
          <w:rFonts w:ascii="Times New Roman" w:hAnsi="Times New Roman" w:cs="Times New Roman"/>
          <w:b/>
          <w:bCs/>
          <w:color w:val="000000" w:themeColor="text1"/>
          <w:sz w:val="24"/>
          <w:szCs w:val="24"/>
          <w:u w:val="single"/>
        </w:rPr>
      </w:pPr>
      <w:bookmarkStart w:id="283" w:name="_Toc47460141"/>
      <w:bookmarkStart w:id="284" w:name="_Toc56346795"/>
      <w:bookmarkStart w:id="285" w:name="_Toc66493411"/>
      <w:bookmarkStart w:id="286" w:name="_Toc70188406"/>
      <w:r>
        <w:rPr>
          <w:rFonts w:ascii="Times New Roman" w:hAnsi="Times New Roman" w:cs="Times New Roman"/>
          <w:b/>
          <w:bCs/>
          <w:color w:val="000000" w:themeColor="text1"/>
          <w:sz w:val="24"/>
          <w:szCs w:val="24"/>
        </w:rPr>
        <w:lastRenderedPageBreak/>
        <w:t>REFERENCIAS BIBLIOGRAFICAS</w:t>
      </w:r>
      <w:bookmarkEnd w:id="283"/>
      <w:bookmarkEnd w:id="284"/>
      <w:bookmarkEnd w:id="285"/>
      <w:bookmarkEnd w:id="286"/>
    </w:p>
    <w:sdt>
      <w:sdtPr>
        <w:id w:val="-573587230"/>
        <w:bibliography/>
      </w:sdtPr>
      <w:sdtEndPr/>
      <w:sdtContent>
        <w:p w14:paraId="4D0F9B89" w14:textId="77777777" w:rsidR="00483BB6" w:rsidRDefault="00483BB6" w:rsidP="00442618">
          <w:pPr>
            <w:spacing w:line="360" w:lineRule="auto"/>
            <w:jc w:val="both"/>
            <w:rPr>
              <w:rFonts w:ascii="Times New Roman" w:hAnsi="Times New Roman" w:cs="Times New Roman"/>
              <w:sz w:val="24"/>
              <w:szCs w:val="24"/>
            </w:rPr>
          </w:pPr>
        </w:p>
        <w:p w14:paraId="6ACEC549" w14:textId="77777777" w:rsidR="006551AE" w:rsidRPr="008C7D2B" w:rsidRDefault="006551AE" w:rsidP="006551AE">
          <w:pPr>
            <w:spacing w:line="360" w:lineRule="auto"/>
            <w:jc w:val="both"/>
            <w:rPr>
              <w:rFonts w:ascii="Times New Roman" w:hAnsi="Times New Roman" w:cs="Times New Roman"/>
              <w:sz w:val="24"/>
              <w:szCs w:val="24"/>
            </w:rPr>
          </w:pPr>
          <w:r>
            <w:rPr>
              <w:rFonts w:ascii="Times New Roman" w:hAnsi="Times New Roman" w:cs="Times New Roman"/>
              <w:sz w:val="24"/>
              <w:szCs w:val="24"/>
            </w:rPr>
            <w:t>APRENDE A PROGRAMAR (2006).</w:t>
          </w:r>
          <w:r w:rsidRPr="008C7D2B">
            <w:t xml:space="preserve"> </w:t>
          </w:r>
          <w:r w:rsidRPr="008C7D2B">
            <w:rPr>
              <w:rFonts w:ascii="Times New Roman" w:hAnsi="Times New Roman" w:cs="Times New Roman"/>
              <w:i/>
              <w:sz w:val="24"/>
              <w:szCs w:val="24"/>
            </w:rPr>
            <w:t>¿Qué es PHP? y ¿Para qué sirve? Un potente lenguaje de programación para crear páginas web</w:t>
          </w:r>
          <w:r>
            <w:rPr>
              <w:rFonts w:ascii="Times New Roman" w:hAnsi="Times New Roman" w:cs="Times New Roman"/>
              <w:i/>
              <w:sz w:val="24"/>
              <w:szCs w:val="24"/>
            </w:rPr>
            <w:t xml:space="preserve">. </w:t>
          </w:r>
          <w:r>
            <w:rPr>
              <w:rFonts w:ascii="Times New Roman" w:hAnsi="Times New Roman" w:cs="Times New Roman"/>
              <w:sz w:val="24"/>
              <w:szCs w:val="24"/>
            </w:rPr>
            <w:t xml:space="preserve">Recuperado de: </w:t>
          </w:r>
          <w:r w:rsidRPr="008C7D2B">
            <w:rPr>
              <w:rFonts w:ascii="Times New Roman" w:hAnsi="Times New Roman" w:cs="Times New Roman"/>
              <w:sz w:val="24"/>
              <w:szCs w:val="24"/>
            </w:rPr>
            <w:t>https://www.aprenderaprogramar.com/index.php?option=com_content&amp;view=article&amp;id=492:ique-es-php-y-ipara-que-sirve-un-potente-lenguaje-de-programacion-para-crear-paginas-web-cu00803b&amp;catid=70&amp;Itemid=193</w:t>
          </w:r>
        </w:p>
        <w:p w14:paraId="19737EA7" w14:textId="77777777" w:rsidR="00483BB6" w:rsidRDefault="00483BB6" w:rsidP="004426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BAACK CLOW. (2010). </w:t>
          </w:r>
          <w:r>
            <w:rPr>
              <w:rFonts w:ascii="Times New Roman" w:hAnsi="Times New Roman" w:cs="Times New Roman"/>
              <w:i/>
              <w:iCs/>
              <w:sz w:val="24"/>
              <w:szCs w:val="24"/>
            </w:rPr>
            <w:t xml:space="preserve">Publicidad, promoción y comunicación integral en marketing. </w:t>
          </w:r>
          <w:r>
            <w:rPr>
              <w:rFonts w:ascii="Times New Roman" w:hAnsi="Times New Roman" w:cs="Times New Roman"/>
              <w:sz w:val="24"/>
              <w:szCs w:val="24"/>
            </w:rPr>
            <w:t>Madrid, España: PEARSON EDUCATION</w:t>
          </w:r>
        </w:p>
        <w:p w14:paraId="7ECE8D54" w14:textId="77777777" w:rsidR="006551AE" w:rsidRDefault="006551AE" w:rsidP="006551AE">
          <w:pPr>
            <w:spacing w:line="360" w:lineRule="auto"/>
            <w:jc w:val="both"/>
            <w:rPr>
              <w:rFonts w:ascii="Times New Roman" w:hAnsi="Times New Roman" w:cs="Times New Roman"/>
              <w:sz w:val="24"/>
              <w:szCs w:val="24"/>
            </w:rPr>
          </w:pPr>
          <w:r>
            <w:rPr>
              <w:rFonts w:ascii="Times New Roman" w:hAnsi="Times New Roman" w:cs="Times New Roman"/>
              <w:sz w:val="24"/>
              <w:szCs w:val="24"/>
            </w:rPr>
            <w:t>BAHIT EUGENIA (2012).</w:t>
          </w:r>
          <w:r>
            <w:rPr>
              <w:rFonts w:ascii="Times New Roman" w:hAnsi="Times New Roman" w:cs="Times New Roman"/>
              <w:i/>
              <w:iCs/>
              <w:sz w:val="24"/>
              <w:szCs w:val="24"/>
            </w:rPr>
            <w:t xml:space="preserve"> Programador PHP. </w:t>
          </w:r>
          <w:r>
            <w:rPr>
              <w:rFonts w:ascii="Times New Roman" w:hAnsi="Times New Roman" w:cs="Times New Roman"/>
              <w:sz w:val="24"/>
              <w:szCs w:val="24"/>
            </w:rPr>
            <w:t>Buenos Aires, Argentina: SAVE CREATIVE.</w:t>
          </w:r>
        </w:p>
        <w:p w14:paraId="5510C65A" w14:textId="77777777" w:rsidR="006551AE" w:rsidRDefault="006551AE" w:rsidP="006551AE">
          <w:pPr>
            <w:spacing w:line="360" w:lineRule="auto"/>
            <w:jc w:val="both"/>
            <w:rPr>
              <w:rFonts w:ascii="Times New Roman" w:hAnsi="Times New Roman" w:cs="Times New Roman"/>
              <w:sz w:val="24"/>
              <w:szCs w:val="24"/>
            </w:rPr>
          </w:pPr>
          <w:r>
            <w:rPr>
              <w:rFonts w:ascii="Times New Roman" w:hAnsi="Times New Roman" w:cs="Times New Roman"/>
              <w:sz w:val="24"/>
              <w:szCs w:val="24"/>
            </w:rPr>
            <w:t>OBSERVATORIO e-COMERCE. (2015).</w:t>
          </w:r>
          <w:r>
            <w:rPr>
              <w:rFonts w:ascii="Times New Roman" w:hAnsi="Times New Roman" w:cs="Times New Roman"/>
              <w:i/>
              <w:iCs/>
              <w:sz w:val="24"/>
              <w:szCs w:val="24"/>
            </w:rPr>
            <w:t xml:space="preserve"> Libro Blanco De Marketing De Resultados en e-Comerce. </w:t>
          </w:r>
          <w:r>
            <w:rPr>
              <w:rFonts w:ascii="Times New Roman" w:hAnsi="Times New Roman" w:cs="Times New Roman"/>
              <w:sz w:val="24"/>
              <w:szCs w:val="24"/>
            </w:rPr>
            <w:t>Madrid, España:</w:t>
          </w:r>
          <w:r>
            <w:t xml:space="preserve"> </w:t>
          </w:r>
          <w:r>
            <w:rPr>
              <w:rFonts w:ascii="Times New Roman" w:hAnsi="Times New Roman" w:cs="Times New Roman"/>
              <w:sz w:val="24"/>
              <w:szCs w:val="24"/>
            </w:rPr>
            <w:t>OBSERVATORIO ECOMMERCE DE FORO DE ECONOMÍA DIGITAL</w:t>
          </w:r>
        </w:p>
        <w:p w14:paraId="7F9647D4" w14:textId="77777777" w:rsidR="00483BB6" w:rsidRDefault="00483BB6" w:rsidP="004426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PRESSMAN, R, S. (2010). </w:t>
          </w:r>
          <w:r>
            <w:rPr>
              <w:rFonts w:ascii="Times New Roman" w:hAnsi="Times New Roman" w:cs="Times New Roman"/>
              <w:i/>
              <w:iCs/>
              <w:sz w:val="24"/>
              <w:szCs w:val="24"/>
            </w:rPr>
            <w:t>Ingeniería del software</w:t>
          </w:r>
          <w:r>
            <w:t>-</w:t>
          </w:r>
          <w:r>
            <w:rPr>
              <w:rFonts w:ascii="Times New Roman" w:hAnsi="Times New Roman" w:cs="Times New Roman"/>
              <w:i/>
              <w:iCs/>
              <w:sz w:val="24"/>
              <w:szCs w:val="24"/>
            </w:rPr>
            <w:t>Un enfoque práctico.</w:t>
          </w:r>
          <w:r>
            <w:rPr>
              <w:rFonts w:ascii="Times New Roman" w:hAnsi="Times New Roman" w:cs="Times New Roman"/>
              <w:sz w:val="24"/>
              <w:szCs w:val="24"/>
            </w:rPr>
            <w:t xml:space="preserve"> New York, Estados Unidos: McGraw HILL</w:t>
          </w:r>
        </w:p>
        <w:p w14:paraId="434E87C0" w14:textId="77777777" w:rsidR="001761C2" w:rsidRDefault="001761C2" w:rsidP="001761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SWIFT, R. S. (2002). </w:t>
          </w:r>
          <w:r>
            <w:rPr>
              <w:rFonts w:ascii="Times New Roman" w:hAnsi="Times New Roman" w:cs="Times New Roman"/>
              <w:i/>
              <w:iCs/>
              <w:sz w:val="24"/>
              <w:szCs w:val="24"/>
            </w:rPr>
            <w:t xml:space="preserve">CRM Como mejorar la Relación con los Clientes. </w:t>
          </w:r>
          <w:r>
            <w:rPr>
              <w:rFonts w:ascii="Times New Roman" w:hAnsi="Times New Roman" w:cs="Times New Roman"/>
              <w:sz w:val="24"/>
              <w:szCs w:val="24"/>
            </w:rPr>
            <w:t xml:space="preserve">Estados Unidos: </w:t>
          </w:r>
          <w:r>
            <w:rPr>
              <w:rFonts w:ascii="Times New Roman" w:hAnsi="Times New Roman" w:cs="Times New Roman"/>
              <w:sz w:val="24"/>
              <w:szCs w:val="24"/>
            </w:rPr>
            <w:tab/>
            <w:t>PRENTICE HALL</w:t>
          </w:r>
        </w:p>
        <w:p w14:paraId="36BAB4C8" w14:textId="77777777" w:rsidR="001761C2" w:rsidRDefault="001761C2" w:rsidP="001761C2">
          <w:pPr>
            <w:pStyle w:val="Bibliografa"/>
            <w:spacing w:line="360" w:lineRule="auto"/>
            <w:ind w:left="720" w:hanging="720"/>
            <w:jc w:val="both"/>
            <w:rPr>
              <w:rFonts w:ascii="Times New Roman" w:hAnsi="Times New Roman" w:cs="Times New Roman"/>
              <w:noProof/>
              <w:sz w:val="28"/>
              <w:szCs w:val="28"/>
              <w:lang w:val="es-ES"/>
            </w:rPr>
          </w:pPr>
          <w:r>
            <w:rPr>
              <w:rFonts w:ascii="Times New Roman" w:hAnsi="Times New Roman" w:cs="Times New Roman"/>
              <w:sz w:val="24"/>
              <w:szCs w:val="24"/>
            </w:rPr>
            <w:fldChar w:fldCharType="begin"/>
          </w:r>
          <w:r>
            <w:rPr>
              <w:rFonts w:ascii="Times New Roman" w:hAnsi="Times New Roman" w:cs="Times New Roman"/>
              <w:sz w:val="24"/>
              <w:szCs w:val="24"/>
            </w:rPr>
            <w:instrText>BIBLIOGRAPHY</w:instrText>
          </w:r>
          <w:r>
            <w:rPr>
              <w:rFonts w:ascii="Times New Roman" w:hAnsi="Times New Roman" w:cs="Times New Roman"/>
              <w:sz w:val="24"/>
              <w:szCs w:val="24"/>
            </w:rPr>
            <w:fldChar w:fldCharType="separate"/>
          </w:r>
          <w:r>
            <w:rPr>
              <w:rFonts w:ascii="Times New Roman" w:hAnsi="Times New Roman" w:cs="Times New Roman"/>
              <w:noProof/>
              <w:sz w:val="24"/>
              <w:szCs w:val="24"/>
              <w:lang w:val="es-ES"/>
            </w:rPr>
            <w:t xml:space="preserve">VARCEL, G. V. (2001). </w:t>
          </w:r>
          <w:r>
            <w:rPr>
              <w:rFonts w:ascii="Times New Roman" w:hAnsi="Times New Roman" w:cs="Times New Roman"/>
              <w:i/>
              <w:iCs/>
              <w:noProof/>
              <w:sz w:val="24"/>
              <w:szCs w:val="24"/>
              <w:lang w:val="es-ES"/>
            </w:rPr>
            <w:t>CRM Gestion de la Relacion con los Clientes.</w:t>
          </w:r>
          <w:r>
            <w:rPr>
              <w:rFonts w:ascii="Times New Roman" w:hAnsi="Times New Roman" w:cs="Times New Roman"/>
              <w:noProof/>
              <w:sz w:val="24"/>
              <w:szCs w:val="24"/>
              <w:lang w:val="es-ES"/>
            </w:rPr>
            <w:t xml:space="preserve"> Madrid,España. FUNDACION CONFEMETAL.</w:t>
          </w:r>
        </w:p>
        <w:p w14:paraId="33B622F1" w14:textId="77777777" w:rsidR="001761C2" w:rsidRDefault="001761C2" w:rsidP="001761C2">
          <w:pPr>
            <w:spacing w:line="360" w:lineRule="auto"/>
            <w:jc w:val="both"/>
            <w:rPr>
              <w:rFonts w:ascii="Times New Roman" w:hAnsi="Times New Roman" w:cs="Times New Roman"/>
              <w:sz w:val="24"/>
              <w:szCs w:val="24"/>
            </w:rPr>
          </w:pPr>
          <w:r>
            <w:rPr>
              <w:rFonts w:ascii="Times New Roman" w:hAnsi="Times New Roman" w:cs="Times New Roman"/>
              <w:b/>
              <w:bCs/>
              <w:sz w:val="24"/>
              <w:szCs w:val="24"/>
            </w:rPr>
            <w:fldChar w:fldCharType="end"/>
          </w:r>
        </w:p>
        <w:p w14:paraId="6D67398F" w14:textId="77777777" w:rsidR="00483BB6" w:rsidRDefault="000C233E" w:rsidP="00483BB6">
          <w:pPr>
            <w:spacing w:line="360" w:lineRule="auto"/>
          </w:pPr>
        </w:p>
      </w:sdtContent>
    </w:sdt>
    <w:p w14:paraId="2C182421" w14:textId="77777777" w:rsidR="00483BB6" w:rsidRPr="00D809B9" w:rsidRDefault="00483BB6" w:rsidP="00483BB6"/>
    <w:p w14:paraId="352EBF29" w14:textId="77777777" w:rsidR="00483BB6" w:rsidRDefault="00483BB6" w:rsidP="00483BB6"/>
    <w:p w14:paraId="5D685212" w14:textId="77777777" w:rsidR="00483BB6" w:rsidRDefault="00483BB6" w:rsidP="00483BB6"/>
    <w:p w14:paraId="06217600" w14:textId="77777777" w:rsidR="00483BB6" w:rsidRDefault="00483BB6" w:rsidP="00483BB6"/>
    <w:p w14:paraId="4CB8A256" w14:textId="77777777" w:rsidR="00483BB6" w:rsidRDefault="00483BB6" w:rsidP="00483BB6"/>
    <w:p w14:paraId="623889E4" w14:textId="77777777" w:rsidR="00483BB6" w:rsidRPr="00483BB6" w:rsidRDefault="00483BB6" w:rsidP="00483BB6">
      <w:pPr>
        <w:jc w:val="both"/>
        <w:rPr>
          <w:rFonts w:ascii="Times New Roman" w:hAnsi="Times New Roman" w:cs="Times New Roman"/>
          <w:sz w:val="24"/>
          <w:szCs w:val="24"/>
        </w:rPr>
      </w:pPr>
    </w:p>
    <w:sectPr w:rsidR="00483BB6" w:rsidRPr="00483BB6" w:rsidSect="00D14126">
      <w:footerReference w:type="default" r:id="rId99"/>
      <w:pgSz w:w="12240" w:h="15840"/>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EC180" w14:textId="77777777" w:rsidR="000C233E" w:rsidRDefault="000C233E" w:rsidP="00D14126">
      <w:pPr>
        <w:spacing w:after="0" w:line="240" w:lineRule="auto"/>
      </w:pPr>
      <w:r>
        <w:separator/>
      </w:r>
    </w:p>
  </w:endnote>
  <w:endnote w:type="continuationSeparator" w:id="0">
    <w:p w14:paraId="0774A07F" w14:textId="77777777" w:rsidR="000C233E" w:rsidRDefault="000C233E" w:rsidP="00D14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11812"/>
      <w:docPartObj>
        <w:docPartGallery w:val="Page Numbers (Bottom of Page)"/>
        <w:docPartUnique/>
      </w:docPartObj>
    </w:sdtPr>
    <w:sdtEndPr/>
    <w:sdtContent>
      <w:p w14:paraId="47E6375F" w14:textId="2809F7C3" w:rsidR="00D14126" w:rsidRDefault="00D14126">
        <w:pPr>
          <w:pStyle w:val="Piedepgina"/>
          <w:jc w:val="center"/>
        </w:pPr>
        <w:r>
          <w:fldChar w:fldCharType="begin"/>
        </w:r>
        <w:r>
          <w:instrText>PAGE   \* MERGEFORMAT</w:instrText>
        </w:r>
        <w:r>
          <w:fldChar w:fldCharType="separate"/>
        </w:r>
        <w:r w:rsidRPr="00D14126">
          <w:rPr>
            <w:noProof/>
            <w:lang w:val="es-ES"/>
          </w:rPr>
          <w:t>109</w:t>
        </w:r>
        <w:r>
          <w:fldChar w:fldCharType="end"/>
        </w:r>
      </w:p>
    </w:sdtContent>
  </w:sdt>
  <w:p w14:paraId="47D08FE9" w14:textId="77777777" w:rsidR="00D14126" w:rsidRDefault="00D141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FC73B" w14:textId="77777777" w:rsidR="000C233E" w:rsidRDefault="000C233E" w:rsidP="00D14126">
      <w:pPr>
        <w:spacing w:after="0" w:line="240" w:lineRule="auto"/>
      </w:pPr>
      <w:r>
        <w:separator/>
      </w:r>
    </w:p>
  </w:footnote>
  <w:footnote w:type="continuationSeparator" w:id="0">
    <w:p w14:paraId="3E98AB74" w14:textId="77777777" w:rsidR="000C233E" w:rsidRDefault="000C233E" w:rsidP="00D141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0364"/>
    <w:multiLevelType w:val="multilevel"/>
    <w:tmpl w:val="03D42A76"/>
    <w:lvl w:ilvl="0">
      <w:start w:val="7"/>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 w15:restartNumberingAfterBreak="0">
    <w:nsid w:val="09756E60"/>
    <w:multiLevelType w:val="hybridMultilevel"/>
    <w:tmpl w:val="43D0DA1E"/>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 w15:restartNumberingAfterBreak="0">
    <w:nsid w:val="0CF7100D"/>
    <w:multiLevelType w:val="multilevel"/>
    <w:tmpl w:val="03D42A76"/>
    <w:lvl w:ilvl="0">
      <w:start w:val="7"/>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0E255F88"/>
    <w:multiLevelType w:val="hybridMultilevel"/>
    <w:tmpl w:val="69C4262E"/>
    <w:lvl w:ilvl="0" w:tplc="040A0001">
      <w:start w:val="1"/>
      <w:numFmt w:val="bullet"/>
      <w:lvlText w:val=""/>
      <w:lvlJc w:val="left"/>
      <w:pPr>
        <w:ind w:left="2496" w:hanging="360"/>
      </w:pPr>
      <w:rPr>
        <w:rFonts w:ascii="Symbol" w:hAnsi="Symbol" w:hint="default"/>
      </w:rPr>
    </w:lvl>
    <w:lvl w:ilvl="1" w:tplc="040A0003" w:tentative="1">
      <w:start w:val="1"/>
      <w:numFmt w:val="bullet"/>
      <w:lvlText w:val="o"/>
      <w:lvlJc w:val="left"/>
      <w:pPr>
        <w:ind w:left="3216" w:hanging="360"/>
      </w:pPr>
      <w:rPr>
        <w:rFonts w:ascii="Courier New" w:hAnsi="Courier New" w:cs="Courier New" w:hint="default"/>
      </w:rPr>
    </w:lvl>
    <w:lvl w:ilvl="2" w:tplc="040A0005" w:tentative="1">
      <w:start w:val="1"/>
      <w:numFmt w:val="bullet"/>
      <w:lvlText w:val=""/>
      <w:lvlJc w:val="left"/>
      <w:pPr>
        <w:ind w:left="3936" w:hanging="360"/>
      </w:pPr>
      <w:rPr>
        <w:rFonts w:ascii="Wingdings" w:hAnsi="Wingdings" w:hint="default"/>
      </w:rPr>
    </w:lvl>
    <w:lvl w:ilvl="3" w:tplc="040A0001" w:tentative="1">
      <w:start w:val="1"/>
      <w:numFmt w:val="bullet"/>
      <w:lvlText w:val=""/>
      <w:lvlJc w:val="left"/>
      <w:pPr>
        <w:ind w:left="4656" w:hanging="360"/>
      </w:pPr>
      <w:rPr>
        <w:rFonts w:ascii="Symbol" w:hAnsi="Symbol" w:hint="default"/>
      </w:rPr>
    </w:lvl>
    <w:lvl w:ilvl="4" w:tplc="040A0003" w:tentative="1">
      <w:start w:val="1"/>
      <w:numFmt w:val="bullet"/>
      <w:lvlText w:val="o"/>
      <w:lvlJc w:val="left"/>
      <w:pPr>
        <w:ind w:left="5376" w:hanging="360"/>
      </w:pPr>
      <w:rPr>
        <w:rFonts w:ascii="Courier New" w:hAnsi="Courier New" w:cs="Courier New" w:hint="default"/>
      </w:rPr>
    </w:lvl>
    <w:lvl w:ilvl="5" w:tplc="040A0005" w:tentative="1">
      <w:start w:val="1"/>
      <w:numFmt w:val="bullet"/>
      <w:lvlText w:val=""/>
      <w:lvlJc w:val="left"/>
      <w:pPr>
        <w:ind w:left="6096" w:hanging="360"/>
      </w:pPr>
      <w:rPr>
        <w:rFonts w:ascii="Wingdings" w:hAnsi="Wingdings" w:hint="default"/>
      </w:rPr>
    </w:lvl>
    <w:lvl w:ilvl="6" w:tplc="040A0001" w:tentative="1">
      <w:start w:val="1"/>
      <w:numFmt w:val="bullet"/>
      <w:lvlText w:val=""/>
      <w:lvlJc w:val="left"/>
      <w:pPr>
        <w:ind w:left="6816" w:hanging="360"/>
      </w:pPr>
      <w:rPr>
        <w:rFonts w:ascii="Symbol" w:hAnsi="Symbol" w:hint="default"/>
      </w:rPr>
    </w:lvl>
    <w:lvl w:ilvl="7" w:tplc="040A0003" w:tentative="1">
      <w:start w:val="1"/>
      <w:numFmt w:val="bullet"/>
      <w:lvlText w:val="o"/>
      <w:lvlJc w:val="left"/>
      <w:pPr>
        <w:ind w:left="7536" w:hanging="360"/>
      </w:pPr>
      <w:rPr>
        <w:rFonts w:ascii="Courier New" w:hAnsi="Courier New" w:cs="Courier New" w:hint="default"/>
      </w:rPr>
    </w:lvl>
    <w:lvl w:ilvl="8" w:tplc="040A0005" w:tentative="1">
      <w:start w:val="1"/>
      <w:numFmt w:val="bullet"/>
      <w:lvlText w:val=""/>
      <w:lvlJc w:val="left"/>
      <w:pPr>
        <w:ind w:left="8256" w:hanging="360"/>
      </w:pPr>
      <w:rPr>
        <w:rFonts w:ascii="Wingdings" w:hAnsi="Wingdings" w:hint="default"/>
      </w:rPr>
    </w:lvl>
  </w:abstractNum>
  <w:abstractNum w:abstractNumId="4" w15:restartNumberingAfterBreak="0">
    <w:nsid w:val="10054A1B"/>
    <w:multiLevelType w:val="hybridMultilevel"/>
    <w:tmpl w:val="964C8B8E"/>
    <w:lvl w:ilvl="0" w:tplc="B798D97A">
      <w:numFmt w:val="bullet"/>
      <w:lvlText w:val="-"/>
      <w:lvlJc w:val="left"/>
      <w:pPr>
        <w:ind w:left="1440" w:hanging="360"/>
      </w:pPr>
      <w:rPr>
        <w:rFonts w:ascii="Times New Roman" w:eastAsia="Times New Roman" w:hAnsi="Times New Roman" w:cs="Times New Roman"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start w:val="1"/>
      <w:numFmt w:val="bullet"/>
      <w:lvlText w:val=""/>
      <w:lvlJc w:val="left"/>
      <w:pPr>
        <w:ind w:left="3600" w:hanging="360"/>
      </w:pPr>
      <w:rPr>
        <w:rFonts w:ascii="Symbol" w:hAnsi="Symbol" w:hint="default"/>
      </w:rPr>
    </w:lvl>
    <w:lvl w:ilvl="4" w:tplc="240A0003">
      <w:start w:val="1"/>
      <w:numFmt w:val="bullet"/>
      <w:lvlText w:val="o"/>
      <w:lvlJc w:val="left"/>
      <w:pPr>
        <w:ind w:left="4320" w:hanging="360"/>
      </w:pPr>
      <w:rPr>
        <w:rFonts w:ascii="Courier New" w:hAnsi="Courier New" w:cs="Courier New" w:hint="default"/>
      </w:rPr>
    </w:lvl>
    <w:lvl w:ilvl="5" w:tplc="240A0005">
      <w:start w:val="1"/>
      <w:numFmt w:val="bullet"/>
      <w:lvlText w:val=""/>
      <w:lvlJc w:val="left"/>
      <w:pPr>
        <w:ind w:left="5040" w:hanging="360"/>
      </w:pPr>
      <w:rPr>
        <w:rFonts w:ascii="Wingdings" w:hAnsi="Wingdings" w:hint="default"/>
      </w:rPr>
    </w:lvl>
    <w:lvl w:ilvl="6" w:tplc="240A0001">
      <w:start w:val="1"/>
      <w:numFmt w:val="bullet"/>
      <w:lvlText w:val=""/>
      <w:lvlJc w:val="left"/>
      <w:pPr>
        <w:ind w:left="5760" w:hanging="360"/>
      </w:pPr>
      <w:rPr>
        <w:rFonts w:ascii="Symbol" w:hAnsi="Symbol" w:hint="default"/>
      </w:rPr>
    </w:lvl>
    <w:lvl w:ilvl="7" w:tplc="240A0003">
      <w:start w:val="1"/>
      <w:numFmt w:val="bullet"/>
      <w:lvlText w:val="o"/>
      <w:lvlJc w:val="left"/>
      <w:pPr>
        <w:ind w:left="6480" w:hanging="360"/>
      </w:pPr>
      <w:rPr>
        <w:rFonts w:ascii="Courier New" w:hAnsi="Courier New" w:cs="Courier New" w:hint="default"/>
      </w:rPr>
    </w:lvl>
    <w:lvl w:ilvl="8" w:tplc="240A0005">
      <w:start w:val="1"/>
      <w:numFmt w:val="bullet"/>
      <w:lvlText w:val=""/>
      <w:lvlJc w:val="left"/>
      <w:pPr>
        <w:ind w:left="7200" w:hanging="360"/>
      </w:pPr>
      <w:rPr>
        <w:rFonts w:ascii="Wingdings" w:hAnsi="Wingdings" w:hint="default"/>
      </w:rPr>
    </w:lvl>
  </w:abstractNum>
  <w:abstractNum w:abstractNumId="5" w15:restartNumberingAfterBreak="0">
    <w:nsid w:val="13E74061"/>
    <w:multiLevelType w:val="hybridMultilevel"/>
    <w:tmpl w:val="51581208"/>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6" w15:restartNumberingAfterBreak="0">
    <w:nsid w:val="14B765EE"/>
    <w:multiLevelType w:val="hybridMultilevel"/>
    <w:tmpl w:val="7C403C30"/>
    <w:lvl w:ilvl="0" w:tplc="644E5CE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3B3863"/>
    <w:multiLevelType w:val="hybridMultilevel"/>
    <w:tmpl w:val="D280097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8" w15:restartNumberingAfterBreak="0">
    <w:nsid w:val="159D6C6D"/>
    <w:multiLevelType w:val="hybridMultilevel"/>
    <w:tmpl w:val="A4026186"/>
    <w:lvl w:ilvl="0" w:tplc="240A0001">
      <w:start w:val="1"/>
      <w:numFmt w:val="bullet"/>
      <w:lvlText w:val=""/>
      <w:lvlJc w:val="left"/>
      <w:pPr>
        <w:ind w:left="1140" w:hanging="360"/>
      </w:pPr>
      <w:rPr>
        <w:rFonts w:ascii="Symbol" w:hAnsi="Symbol"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9" w15:restartNumberingAfterBreak="0">
    <w:nsid w:val="1DAC12E1"/>
    <w:multiLevelType w:val="hybridMultilevel"/>
    <w:tmpl w:val="2B526C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6844E32"/>
    <w:multiLevelType w:val="hybridMultilevel"/>
    <w:tmpl w:val="8A960B98"/>
    <w:lvl w:ilvl="0" w:tplc="240A000B">
      <w:start w:val="1"/>
      <w:numFmt w:val="bullet"/>
      <w:lvlText w:val=""/>
      <w:lvlJc w:val="left"/>
      <w:pPr>
        <w:ind w:left="2061" w:hanging="360"/>
      </w:pPr>
      <w:rPr>
        <w:rFonts w:ascii="Wingdings" w:hAnsi="Wingdings" w:hint="default"/>
      </w:rPr>
    </w:lvl>
    <w:lvl w:ilvl="1" w:tplc="040A0003" w:tentative="1">
      <w:start w:val="1"/>
      <w:numFmt w:val="bullet"/>
      <w:lvlText w:val="o"/>
      <w:lvlJc w:val="left"/>
      <w:pPr>
        <w:ind w:left="2639" w:hanging="360"/>
      </w:pPr>
      <w:rPr>
        <w:rFonts w:ascii="Courier New" w:hAnsi="Courier New" w:cs="Courier New" w:hint="default"/>
      </w:rPr>
    </w:lvl>
    <w:lvl w:ilvl="2" w:tplc="040A0005" w:tentative="1">
      <w:start w:val="1"/>
      <w:numFmt w:val="bullet"/>
      <w:lvlText w:val=""/>
      <w:lvlJc w:val="left"/>
      <w:pPr>
        <w:ind w:left="3359" w:hanging="360"/>
      </w:pPr>
      <w:rPr>
        <w:rFonts w:ascii="Wingdings" w:hAnsi="Wingdings" w:hint="default"/>
      </w:rPr>
    </w:lvl>
    <w:lvl w:ilvl="3" w:tplc="040A0001" w:tentative="1">
      <w:start w:val="1"/>
      <w:numFmt w:val="bullet"/>
      <w:lvlText w:val=""/>
      <w:lvlJc w:val="left"/>
      <w:pPr>
        <w:ind w:left="4079" w:hanging="360"/>
      </w:pPr>
      <w:rPr>
        <w:rFonts w:ascii="Symbol" w:hAnsi="Symbol" w:hint="default"/>
      </w:rPr>
    </w:lvl>
    <w:lvl w:ilvl="4" w:tplc="040A0003" w:tentative="1">
      <w:start w:val="1"/>
      <w:numFmt w:val="bullet"/>
      <w:lvlText w:val="o"/>
      <w:lvlJc w:val="left"/>
      <w:pPr>
        <w:ind w:left="4799" w:hanging="360"/>
      </w:pPr>
      <w:rPr>
        <w:rFonts w:ascii="Courier New" w:hAnsi="Courier New" w:cs="Courier New" w:hint="default"/>
      </w:rPr>
    </w:lvl>
    <w:lvl w:ilvl="5" w:tplc="040A0005" w:tentative="1">
      <w:start w:val="1"/>
      <w:numFmt w:val="bullet"/>
      <w:lvlText w:val=""/>
      <w:lvlJc w:val="left"/>
      <w:pPr>
        <w:ind w:left="5519" w:hanging="360"/>
      </w:pPr>
      <w:rPr>
        <w:rFonts w:ascii="Wingdings" w:hAnsi="Wingdings" w:hint="default"/>
      </w:rPr>
    </w:lvl>
    <w:lvl w:ilvl="6" w:tplc="040A0001" w:tentative="1">
      <w:start w:val="1"/>
      <w:numFmt w:val="bullet"/>
      <w:lvlText w:val=""/>
      <w:lvlJc w:val="left"/>
      <w:pPr>
        <w:ind w:left="6239" w:hanging="360"/>
      </w:pPr>
      <w:rPr>
        <w:rFonts w:ascii="Symbol" w:hAnsi="Symbol" w:hint="default"/>
      </w:rPr>
    </w:lvl>
    <w:lvl w:ilvl="7" w:tplc="040A0003" w:tentative="1">
      <w:start w:val="1"/>
      <w:numFmt w:val="bullet"/>
      <w:lvlText w:val="o"/>
      <w:lvlJc w:val="left"/>
      <w:pPr>
        <w:ind w:left="6959" w:hanging="360"/>
      </w:pPr>
      <w:rPr>
        <w:rFonts w:ascii="Courier New" w:hAnsi="Courier New" w:cs="Courier New" w:hint="default"/>
      </w:rPr>
    </w:lvl>
    <w:lvl w:ilvl="8" w:tplc="040A0005" w:tentative="1">
      <w:start w:val="1"/>
      <w:numFmt w:val="bullet"/>
      <w:lvlText w:val=""/>
      <w:lvlJc w:val="left"/>
      <w:pPr>
        <w:ind w:left="7679" w:hanging="360"/>
      </w:pPr>
      <w:rPr>
        <w:rFonts w:ascii="Wingdings" w:hAnsi="Wingdings" w:hint="default"/>
      </w:rPr>
    </w:lvl>
  </w:abstractNum>
  <w:abstractNum w:abstractNumId="11" w15:restartNumberingAfterBreak="0">
    <w:nsid w:val="26FC3898"/>
    <w:multiLevelType w:val="hybridMultilevel"/>
    <w:tmpl w:val="AC8C231C"/>
    <w:lvl w:ilvl="0" w:tplc="59A69752">
      <w:start w:val="1"/>
      <w:numFmt w:val="upperLetter"/>
      <w:lvlText w:val="%1."/>
      <w:lvlJc w:val="left"/>
      <w:pPr>
        <w:ind w:left="720" w:hanging="360"/>
      </w:pPr>
      <w:rPr>
        <w:rFonts w:hint="default"/>
        <w:b/>
        <w:bCs/>
      </w:rPr>
    </w:lvl>
    <w:lvl w:ilvl="1" w:tplc="040A0001">
      <w:start w:val="1"/>
      <w:numFmt w:val="bullet"/>
      <w:lvlText w:val=""/>
      <w:lvlJc w:val="left"/>
      <w:pPr>
        <w:ind w:left="1440" w:hanging="360"/>
      </w:pPr>
      <w:rPr>
        <w:rFonts w:ascii="Symbol" w:hAnsi="Symbol" w:hint="default"/>
      </w:rPr>
    </w:lvl>
    <w:lvl w:ilvl="2" w:tplc="040A0001">
      <w:start w:val="1"/>
      <w:numFmt w:val="bullet"/>
      <w:lvlText w:val=""/>
      <w:lvlJc w:val="left"/>
      <w:pPr>
        <w:ind w:left="2160" w:hanging="180"/>
      </w:pPr>
      <w:rPr>
        <w:rFonts w:ascii="Symbol" w:hAnsi="Symbol" w:hint="default"/>
      </w:r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BB92698"/>
    <w:multiLevelType w:val="hybridMultilevel"/>
    <w:tmpl w:val="CB9484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C18420D"/>
    <w:multiLevelType w:val="hybridMultilevel"/>
    <w:tmpl w:val="A3DE2AEA"/>
    <w:lvl w:ilvl="0" w:tplc="B61A90F2">
      <w:start w:val="1"/>
      <w:numFmt w:val="decimal"/>
      <w:lvlText w:val="%1."/>
      <w:lvlJc w:val="left"/>
      <w:pPr>
        <w:ind w:left="2484" w:hanging="360"/>
      </w:pPr>
      <w:rPr>
        <w:rFonts w:ascii="Times New Roman" w:hAnsi="Times New Roman" w:cs="Times New Roman" w:hint="default"/>
        <w:b/>
        <w:i w:val="0"/>
        <w:color w:val="000000" w:themeColor="text1"/>
        <w:sz w:val="24"/>
      </w:rPr>
    </w:lvl>
    <w:lvl w:ilvl="1" w:tplc="240A0019">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14" w15:restartNumberingAfterBreak="0">
    <w:nsid w:val="2DEC7D85"/>
    <w:multiLevelType w:val="hybridMultilevel"/>
    <w:tmpl w:val="AC8C231C"/>
    <w:lvl w:ilvl="0" w:tplc="59A69752">
      <w:start w:val="1"/>
      <w:numFmt w:val="upperLetter"/>
      <w:lvlText w:val="%1."/>
      <w:lvlJc w:val="left"/>
      <w:pPr>
        <w:ind w:left="720" w:hanging="360"/>
      </w:pPr>
      <w:rPr>
        <w:rFonts w:hint="default"/>
        <w:b/>
        <w:bCs/>
      </w:rPr>
    </w:lvl>
    <w:lvl w:ilvl="1" w:tplc="040A0001">
      <w:start w:val="1"/>
      <w:numFmt w:val="bullet"/>
      <w:lvlText w:val=""/>
      <w:lvlJc w:val="left"/>
      <w:pPr>
        <w:ind w:left="1440" w:hanging="360"/>
      </w:pPr>
      <w:rPr>
        <w:rFonts w:ascii="Symbol" w:hAnsi="Symbol" w:hint="default"/>
      </w:rPr>
    </w:lvl>
    <w:lvl w:ilvl="2" w:tplc="040A0001">
      <w:start w:val="1"/>
      <w:numFmt w:val="bullet"/>
      <w:lvlText w:val=""/>
      <w:lvlJc w:val="left"/>
      <w:pPr>
        <w:ind w:left="2160" w:hanging="180"/>
      </w:pPr>
      <w:rPr>
        <w:rFonts w:ascii="Symbol" w:hAnsi="Symbol" w:hint="default"/>
      </w:r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30706D50"/>
    <w:multiLevelType w:val="hybridMultilevel"/>
    <w:tmpl w:val="AD00741A"/>
    <w:lvl w:ilvl="0" w:tplc="A1A488F0">
      <w:start w:val="1"/>
      <w:numFmt w:val="decimal"/>
      <w:lvlText w:val="%1."/>
      <w:lvlJc w:val="left"/>
      <w:pPr>
        <w:ind w:left="720" w:hanging="360"/>
      </w:pPr>
      <w:rPr>
        <w:rFonts w:ascii="Times New Roman" w:hAnsi="Times New Roman" w:cs="Times New Roman" w:hint="default"/>
        <w:b/>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2594BB3"/>
    <w:multiLevelType w:val="hybridMultilevel"/>
    <w:tmpl w:val="9F786546"/>
    <w:lvl w:ilvl="0" w:tplc="240A000B">
      <w:start w:val="1"/>
      <w:numFmt w:val="bullet"/>
      <w:lvlText w:val=""/>
      <w:lvlJc w:val="left"/>
      <w:pPr>
        <w:ind w:left="2850" w:hanging="360"/>
      </w:pPr>
      <w:rPr>
        <w:rFonts w:ascii="Wingdings" w:hAnsi="Wingdings" w:hint="default"/>
      </w:rPr>
    </w:lvl>
    <w:lvl w:ilvl="1" w:tplc="040A0003" w:tentative="1">
      <w:start w:val="1"/>
      <w:numFmt w:val="bullet"/>
      <w:lvlText w:val="o"/>
      <w:lvlJc w:val="left"/>
      <w:pPr>
        <w:ind w:left="3570" w:hanging="360"/>
      </w:pPr>
      <w:rPr>
        <w:rFonts w:ascii="Courier New" w:hAnsi="Courier New" w:cs="Courier New" w:hint="default"/>
      </w:rPr>
    </w:lvl>
    <w:lvl w:ilvl="2" w:tplc="040A0005" w:tentative="1">
      <w:start w:val="1"/>
      <w:numFmt w:val="bullet"/>
      <w:lvlText w:val=""/>
      <w:lvlJc w:val="left"/>
      <w:pPr>
        <w:ind w:left="4290" w:hanging="360"/>
      </w:pPr>
      <w:rPr>
        <w:rFonts w:ascii="Wingdings" w:hAnsi="Wingdings" w:hint="default"/>
      </w:rPr>
    </w:lvl>
    <w:lvl w:ilvl="3" w:tplc="040A0001" w:tentative="1">
      <w:start w:val="1"/>
      <w:numFmt w:val="bullet"/>
      <w:lvlText w:val=""/>
      <w:lvlJc w:val="left"/>
      <w:pPr>
        <w:ind w:left="5010" w:hanging="360"/>
      </w:pPr>
      <w:rPr>
        <w:rFonts w:ascii="Symbol" w:hAnsi="Symbol" w:hint="default"/>
      </w:rPr>
    </w:lvl>
    <w:lvl w:ilvl="4" w:tplc="040A0003" w:tentative="1">
      <w:start w:val="1"/>
      <w:numFmt w:val="bullet"/>
      <w:lvlText w:val="o"/>
      <w:lvlJc w:val="left"/>
      <w:pPr>
        <w:ind w:left="5730" w:hanging="360"/>
      </w:pPr>
      <w:rPr>
        <w:rFonts w:ascii="Courier New" w:hAnsi="Courier New" w:cs="Courier New" w:hint="default"/>
      </w:rPr>
    </w:lvl>
    <w:lvl w:ilvl="5" w:tplc="040A0005" w:tentative="1">
      <w:start w:val="1"/>
      <w:numFmt w:val="bullet"/>
      <w:lvlText w:val=""/>
      <w:lvlJc w:val="left"/>
      <w:pPr>
        <w:ind w:left="6450" w:hanging="360"/>
      </w:pPr>
      <w:rPr>
        <w:rFonts w:ascii="Wingdings" w:hAnsi="Wingdings" w:hint="default"/>
      </w:rPr>
    </w:lvl>
    <w:lvl w:ilvl="6" w:tplc="040A0001" w:tentative="1">
      <w:start w:val="1"/>
      <w:numFmt w:val="bullet"/>
      <w:lvlText w:val=""/>
      <w:lvlJc w:val="left"/>
      <w:pPr>
        <w:ind w:left="7170" w:hanging="360"/>
      </w:pPr>
      <w:rPr>
        <w:rFonts w:ascii="Symbol" w:hAnsi="Symbol" w:hint="default"/>
      </w:rPr>
    </w:lvl>
    <w:lvl w:ilvl="7" w:tplc="040A0003" w:tentative="1">
      <w:start w:val="1"/>
      <w:numFmt w:val="bullet"/>
      <w:lvlText w:val="o"/>
      <w:lvlJc w:val="left"/>
      <w:pPr>
        <w:ind w:left="7890" w:hanging="360"/>
      </w:pPr>
      <w:rPr>
        <w:rFonts w:ascii="Courier New" w:hAnsi="Courier New" w:cs="Courier New" w:hint="default"/>
      </w:rPr>
    </w:lvl>
    <w:lvl w:ilvl="8" w:tplc="040A0005" w:tentative="1">
      <w:start w:val="1"/>
      <w:numFmt w:val="bullet"/>
      <w:lvlText w:val=""/>
      <w:lvlJc w:val="left"/>
      <w:pPr>
        <w:ind w:left="8610" w:hanging="360"/>
      </w:pPr>
      <w:rPr>
        <w:rFonts w:ascii="Wingdings" w:hAnsi="Wingdings" w:hint="default"/>
      </w:rPr>
    </w:lvl>
  </w:abstractNum>
  <w:abstractNum w:abstractNumId="17" w15:restartNumberingAfterBreak="0">
    <w:nsid w:val="34ED1D8A"/>
    <w:multiLevelType w:val="hybridMultilevel"/>
    <w:tmpl w:val="EEBAFE06"/>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18" w15:restartNumberingAfterBreak="0">
    <w:nsid w:val="34F5533A"/>
    <w:multiLevelType w:val="hybridMultilevel"/>
    <w:tmpl w:val="50949948"/>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C875927"/>
    <w:multiLevelType w:val="hybridMultilevel"/>
    <w:tmpl w:val="CEFE88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096009C"/>
    <w:multiLevelType w:val="hybridMultilevel"/>
    <w:tmpl w:val="05B2F294"/>
    <w:lvl w:ilvl="0" w:tplc="240A000F">
      <w:start w:val="1"/>
      <w:numFmt w:val="decimal"/>
      <w:lvlText w:val="%1."/>
      <w:lvlJc w:val="left"/>
      <w:pPr>
        <w:ind w:left="2508" w:hanging="360"/>
      </w:pPr>
    </w:lvl>
    <w:lvl w:ilvl="1" w:tplc="240A0019" w:tentative="1">
      <w:start w:val="1"/>
      <w:numFmt w:val="lowerLetter"/>
      <w:lvlText w:val="%2."/>
      <w:lvlJc w:val="left"/>
      <w:pPr>
        <w:ind w:left="3228" w:hanging="360"/>
      </w:pPr>
    </w:lvl>
    <w:lvl w:ilvl="2" w:tplc="240A001B" w:tentative="1">
      <w:start w:val="1"/>
      <w:numFmt w:val="lowerRoman"/>
      <w:lvlText w:val="%3."/>
      <w:lvlJc w:val="right"/>
      <w:pPr>
        <w:ind w:left="3948" w:hanging="180"/>
      </w:pPr>
    </w:lvl>
    <w:lvl w:ilvl="3" w:tplc="240A000F" w:tentative="1">
      <w:start w:val="1"/>
      <w:numFmt w:val="decimal"/>
      <w:lvlText w:val="%4."/>
      <w:lvlJc w:val="left"/>
      <w:pPr>
        <w:ind w:left="4668" w:hanging="360"/>
      </w:pPr>
    </w:lvl>
    <w:lvl w:ilvl="4" w:tplc="240A0019" w:tentative="1">
      <w:start w:val="1"/>
      <w:numFmt w:val="lowerLetter"/>
      <w:lvlText w:val="%5."/>
      <w:lvlJc w:val="left"/>
      <w:pPr>
        <w:ind w:left="5388" w:hanging="360"/>
      </w:pPr>
    </w:lvl>
    <w:lvl w:ilvl="5" w:tplc="240A001B" w:tentative="1">
      <w:start w:val="1"/>
      <w:numFmt w:val="lowerRoman"/>
      <w:lvlText w:val="%6."/>
      <w:lvlJc w:val="right"/>
      <w:pPr>
        <w:ind w:left="6108" w:hanging="180"/>
      </w:pPr>
    </w:lvl>
    <w:lvl w:ilvl="6" w:tplc="240A000F" w:tentative="1">
      <w:start w:val="1"/>
      <w:numFmt w:val="decimal"/>
      <w:lvlText w:val="%7."/>
      <w:lvlJc w:val="left"/>
      <w:pPr>
        <w:ind w:left="6828" w:hanging="360"/>
      </w:pPr>
    </w:lvl>
    <w:lvl w:ilvl="7" w:tplc="240A0019" w:tentative="1">
      <w:start w:val="1"/>
      <w:numFmt w:val="lowerLetter"/>
      <w:lvlText w:val="%8."/>
      <w:lvlJc w:val="left"/>
      <w:pPr>
        <w:ind w:left="7548" w:hanging="360"/>
      </w:pPr>
    </w:lvl>
    <w:lvl w:ilvl="8" w:tplc="240A001B" w:tentative="1">
      <w:start w:val="1"/>
      <w:numFmt w:val="lowerRoman"/>
      <w:lvlText w:val="%9."/>
      <w:lvlJc w:val="right"/>
      <w:pPr>
        <w:ind w:left="8268" w:hanging="180"/>
      </w:pPr>
    </w:lvl>
  </w:abstractNum>
  <w:abstractNum w:abstractNumId="21" w15:restartNumberingAfterBreak="0">
    <w:nsid w:val="40F4254F"/>
    <w:multiLevelType w:val="multilevel"/>
    <w:tmpl w:val="E24E7116"/>
    <w:lvl w:ilvl="0">
      <w:start w:val="1"/>
      <w:numFmt w:val="decimal"/>
      <w:lvlText w:val="%1."/>
      <w:lvlJc w:val="left"/>
      <w:pPr>
        <w:ind w:left="720" w:hanging="360"/>
      </w:pPr>
      <w:rPr>
        <w:rFonts w:ascii="Times New Roman" w:hAnsi="Times New Roman" w:cs="Times New Roman" w:hint="default"/>
        <w:sz w:val="24"/>
        <w:szCs w:val="24"/>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15:restartNumberingAfterBreak="0">
    <w:nsid w:val="43BC5455"/>
    <w:multiLevelType w:val="hybridMultilevel"/>
    <w:tmpl w:val="67989A60"/>
    <w:lvl w:ilvl="0" w:tplc="040A0001">
      <w:start w:val="1"/>
      <w:numFmt w:val="bullet"/>
      <w:lvlText w:val=""/>
      <w:lvlJc w:val="left"/>
      <w:pPr>
        <w:ind w:left="1068" w:hanging="360"/>
      </w:pPr>
      <w:rPr>
        <w:rFonts w:ascii="Symbol" w:hAnsi="Symbol" w:hint="default"/>
      </w:rPr>
    </w:lvl>
    <w:lvl w:ilvl="1" w:tplc="240A000B">
      <w:start w:val="1"/>
      <w:numFmt w:val="bullet"/>
      <w:lvlText w:val=""/>
      <w:lvlJc w:val="left"/>
      <w:pPr>
        <w:ind w:left="1788" w:hanging="360"/>
      </w:pPr>
      <w:rPr>
        <w:rFonts w:ascii="Wingdings" w:hAnsi="Wingdings"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3" w15:restartNumberingAfterBreak="0">
    <w:nsid w:val="46E460C5"/>
    <w:multiLevelType w:val="multilevel"/>
    <w:tmpl w:val="6B4EF29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4" w15:restartNumberingAfterBreak="0">
    <w:nsid w:val="4B3877C4"/>
    <w:multiLevelType w:val="hybridMultilevel"/>
    <w:tmpl w:val="CD90B1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5178276C"/>
    <w:multiLevelType w:val="multilevel"/>
    <w:tmpl w:val="CD7A50E6"/>
    <w:lvl w:ilvl="0">
      <w:start w:val="7"/>
      <w:numFmt w:val="decimal"/>
      <w:lvlText w:val="%1."/>
      <w:lvlJc w:val="left"/>
      <w:pPr>
        <w:ind w:left="720" w:hanging="360"/>
      </w:pPr>
      <w:rPr>
        <w:rFonts w:hint="default"/>
      </w:rPr>
    </w:lvl>
    <w:lvl w:ilvl="1">
      <w:start w:val="1"/>
      <w:numFmt w:val="decimal"/>
      <w:isLgl/>
      <w:lvlText w:val="%1.%2."/>
      <w:lvlJc w:val="left"/>
      <w:pPr>
        <w:ind w:left="990" w:hanging="60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400" w:hanging="1800"/>
      </w:pPr>
      <w:rPr>
        <w:rFonts w:hint="default"/>
      </w:rPr>
    </w:lvl>
  </w:abstractNum>
  <w:abstractNum w:abstractNumId="26" w15:restartNumberingAfterBreak="0">
    <w:nsid w:val="548C4A10"/>
    <w:multiLevelType w:val="hybridMultilevel"/>
    <w:tmpl w:val="B418B06C"/>
    <w:lvl w:ilvl="0" w:tplc="040A0001">
      <w:start w:val="1"/>
      <w:numFmt w:val="bullet"/>
      <w:lvlText w:val=""/>
      <w:lvlJc w:val="left"/>
      <w:pPr>
        <w:ind w:left="1068" w:hanging="360"/>
      </w:pPr>
      <w:rPr>
        <w:rFonts w:ascii="Symbol" w:hAnsi="Symbol" w:hint="default"/>
      </w:rPr>
    </w:lvl>
    <w:lvl w:ilvl="1" w:tplc="240A000B">
      <w:start w:val="1"/>
      <w:numFmt w:val="bullet"/>
      <w:lvlText w:val=""/>
      <w:lvlJc w:val="left"/>
      <w:pPr>
        <w:ind w:left="1919" w:hanging="360"/>
      </w:pPr>
      <w:rPr>
        <w:rFonts w:ascii="Wingdings" w:hAnsi="Wingdings"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7" w15:restartNumberingAfterBreak="0">
    <w:nsid w:val="54CA0C45"/>
    <w:multiLevelType w:val="hybridMultilevel"/>
    <w:tmpl w:val="B8008354"/>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8" w15:restartNumberingAfterBreak="0">
    <w:nsid w:val="557537B8"/>
    <w:multiLevelType w:val="multilevel"/>
    <w:tmpl w:val="BD9A5A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7AC2CF3"/>
    <w:multiLevelType w:val="hybridMultilevel"/>
    <w:tmpl w:val="515CBB3E"/>
    <w:lvl w:ilvl="0" w:tplc="040A0001">
      <w:start w:val="1"/>
      <w:numFmt w:val="bullet"/>
      <w:lvlText w:val=""/>
      <w:lvlJc w:val="left"/>
      <w:pPr>
        <w:ind w:left="2496" w:hanging="360"/>
      </w:pPr>
      <w:rPr>
        <w:rFonts w:ascii="Symbol" w:hAnsi="Symbol" w:hint="default"/>
      </w:rPr>
    </w:lvl>
    <w:lvl w:ilvl="1" w:tplc="040A0003" w:tentative="1">
      <w:start w:val="1"/>
      <w:numFmt w:val="bullet"/>
      <w:lvlText w:val="o"/>
      <w:lvlJc w:val="left"/>
      <w:pPr>
        <w:ind w:left="3216" w:hanging="360"/>
      </w:pPr>
      <w:rPr>
        <w:rFonts w:ascii="Courier New" w:hAnsi="Courier New" w:cs="Courier New" w:hint="default"/>
      </w:rPr>
    </w:lvl>
    <w:lvl w:ilvl="2" w:tplc="040A0005" w:tentative="1">
      <w:start w:val="1"/>
      <w:numFmt w:val="bullet"/>
      <w:lvlText w:val=""/>
      <w:lvlJc w:val="left"/>
      <w:pPr>
        <w:ind w:left="3936" w:hanging="360"/>
      </w:pPr>
      <w:rPr>
        <w:rFonts w:ascii="Wingdings" w:hAnsi="Wingdings" w:hint="default"/>
      </w:rPr>
    </w:lvl>
    <w:lvl w:ilvl="3" w:tplc="040A0001" w:tentative="1">
      <w:start w:val="1"/>
      <w:numFmt w:val="bullet"/>
      <w:lvlText w:val=""/>
      <w:lvlJc w:val="left"/>
      <w:pPr>
        <w:ind w:left="4656" w:hanging="360"/>
      </w:pPr>
      <w:rPr>
        <w:rFonts w:ascii="Symbol" w:hAnsi="Symbol" w:hint="default"/>
      </w:rPr>
    </w:lvl>
    <w:lvl w:ilvl="4" w:tplc="040A0003" w:tentative="1">
      <w:start w:val="1"/>
      <w:numFmt w:val="bullet"/>
      <w:lvlText w:val="o"/>
      <w:lvlJc w:val="left"/>
      <w:pPr>
        <w:ind w:left="5376" w:hanging="360"/>
      </w:pPr>
      <w:rPr>
        <w:rFonts w:ascii="Courier New" w:hAnsi="Courier New" w:cs="Courier New" w:hint="default"/>
      </w:rPr>
    </w:lvl>
    <w:lvl w:ilvl="5" w:tplc="040A0005" w:tentative="1">
      <w:start w:val="1"/>
      <w:numFmt w:val="bullet"/>
      <w:lvlText w:val=""/>
      <w:lvlJc w:val="left"/>
      <w:pPr>
        <w:ind w:left="6096" w:hanging="360"/>
      </w:pPr>
      <w:rPr>
        <w:rFonts w:ascii="Wingdings" w:hAnsi="Wingdings" w:hint="default"/>
      </w:rPr>
    </w:lvl>
    <w:lvl w:ilvl="6" w:tplc="040A0001" w:tentative="1">
      <w:start w:val="1"/>
      <w:numFmt w:val="bullet"/>
      <w:lvlText w:val=""/>
      <w:lvlJc w:val="left"/>
      <w:pPr>
        <w:ind w:left="6816" w:hanging="360"/>
      </w:pPr>
      <w:rPr>
        <w:rFonts w:ascii="Symbol" w:hAnsi="Symbol" w:hint="default"/>
      </w:rPr>
    </w:lvl>
    <w:lvl w:ilvl="7" w:tplc="040A0003" w:tentative="1">
      <w:start w:val="1"/>
      <w:numFmt w:val="bullet"/>
      <w:lvlText w:val="o"/>
      <w:lvlJc w:val="left"/>
      <w:pPr>
        <w:ind w:left="7536" w:hanging="360"/>
      </w:pPr>
      <w:rPr>
        <w:rFonts w:ascii="Courier New" w:hAnsi="Courier New" w:cs="Courier New" w:hint="default"/>
      </w:rPr>
    </w:lvl>
    <w:lvl w:ilvl="8" w:tplc="040A0005" w:tentative="1">
      <w:start w:val="1"/>
      <w:numFmt w:val="bullet"/>
      <w:lvlText w:val=""/>
      <w:lvlJc w:val="left"/>
      <w:pPr>
        <w:ind w:left="8256" w:hanging="360"/>
      </w:pPr>
      <w:rPr>
        <w:rFonts w:ascii="Wingdings" w:hAnsi="Wingdings" w:hint="default"/>
      </w:rPr>
    </w:lvl>
  </w:abstractNum>
  <w:abstractNum w:abstractNumId="30" w15:restartNumberingAfterBreak="0">
    <w:nsid w:val="59211836"/>
    <w:multiLevelType w:val="hybridMultilevel"/>
    <w:tmpl w:val="E4D8D4C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24367AC"/>
    <w:multiLevelType w:val="hybridMultilevel"/>
    <w:tmpl w:val="1BE0C318"/>
    <w:lvl w:ilvl="0" w:tplc="040A0001">
      <w:start w:val="1"/>
      <w:numFmt w:val="bullet"/>
      <w:lvlText w:val=""/>
      <w:lvlJc w:val="left"/>
      <w:pPr>
        <w:ind w:left="2136" w:hanging="360"/>
      </w:pPr>
      <w:rPr>
        <w:rFonts w:ascii="Symbol" w:hAnsi="Symbol" w:hint="default"/>
      </w:rPr>
    </w:lvl>
    <w:lvl w:ilvl="1" w:tplc="040A0003">
      <w:start w:val="1"/>
      <w:numFmt w:val="bullet"/>
      <w:lvlText w:val="o"/>
      <w:lvlJc w:val="left"/>
      <w:pPr>
        <w:ind w:left="2856" w:hanging="360"/>
      </w:pPr>
      <w:rPr>
        <w:rFonts w:ascii="Courier New" w:hAnsi="Courier New" w:cs="Courier New" w:hint="default"/>
      </w:rPr>
    </w:lvl>
    <w:lvl w:ilvl="2" w:tplc="040A0005">
      <w:start w:val="1"/>
      <w:numFmt w:val="bullet"/>
      <w:lvlText w:val=""/>
      <w:lvlJc w:val="left"/>
      <w:pPr>
        <w:ind w:left="3576" w:hanging="360"/>
      </w:pPr>
      <w:rPr>
        <w:rFonts w:ascii="Wingdings" w:hAnsi="Wingdings" w:hint="default"/>
      </w:rPr>
    </w:lvl>
    <w:lvl w:ilvl="3" w:tplc="040A0001">
      <w:start w:val="1"/>
      <w:numFmt w:val="bullet"/>
      <w:lvlText w:val=""/>
      <w:lvlJc w:val="left"/>
      <w:pPr>
        <w:ind w:left="4296" w:hanging="360"/>
      </w:pPr>
      <w:rPr>
        <w:rFonts w:ascii="Symbol" w:hAnsi="Symbol" w:hint="default"/>
      </w:rPr>
    </w:lvl>
    <w:lvl w:ilvl="4" w:tplc="040A0003">
      <w:start w:val="1"/>
      <w:numFmt w:val="bullet"/>
      <w:lvlText w:val="o"/>
      <w:lvlJc w:val="left"/>
      <w:pPr>
        <w:ind w:left="5016" w:hanging="360"/>
      </w:pPr>
      <w:rPr>
        <w:rFonts w:ascii="Courier New" w:hAnsi="Courier New" w:cs="Courier New" w:hint="default"/>
      </w:rPr>
    </w:lvl>
    <w:lvl w:ilvl="5" w:tplc="040A0005">
      <w:start w:val="1"/>
      <w:numFmt w:val="bullet"/>
      <w:lvlText w:val=""/>
      <w:lvlJc w:val="left"/>
      <w:pPr>
        <w:ind w:left="5736" w:hanging="360"/>
      </w:pPr>
      <w:rPr>
        <w:rFonts w:ascii="Wingdings" w:hAnsi="Wingdings" w:hint="default"/>
      </w:rPr>
    </w:lvl>
    <w:lvl w:ilvl="6" w:tplc="040A0001">
      <w:start w:val="1"/>
      <w:numFmt w:val="bullet"/>
      <w:lvlText w:val=""/>
      <w:lvlJc w:val="left"/>
      <w:pPr>
        <w:ind w:left="6456" w:hanging="360"/>
      </w:pPr>
      <w:rPr>
        <w:rFonts w:ascii="Symbol" w:hAnsi="Symbol" w:hint="default"/>
      </w:rPr>
    </w:lvl>
    <w:lvl w:ilvl="7" w:tplc="040A0003">
      <w:start w:val="1"/>
      <w:numFmt w:val="bullet"/>
      <w:lvlText w:val="o"/>
      <w:lvlJc w:val="left"/>
      <w:pPr>
        <w:ind w:left="7176" w:hanging="360"/>
      </w:pPr>
      <w:rPr>
        <w:rFonts w:ascii="Courier New" w:hAnsi="Courier New" w:cs="Courier New" w:hint="default"/>
      </w:rPr>
    </w:lvl>
    <w:lvl w:ilvl="8" w:tplc="040A0005">
      <w:start w:val="1"/>
      <w:numFmt w:val="bullet"/>
      <w:lvlText w:val=""/>
      <w:lvlJc w:val="left"/>
      <w:pPr>
        <w:ind w:left="7896" w:hanging="360"/>
      </w:pPr>
      <w:rPr>
        <w:rFonts w:ascii="Wingdings" w:hAnsi="Wingdings" w:hint="default"/>
      </w:rPr>
    </w:lvl>
  </w:abstractNum>
  <w:abstractNum w:abstractNumId="32" w15:restartNumberingAfterBreak="0">
    <w:nsid w:val="62867797"/>
    <w:multiLevelType w:val="hybridMultilevel"/>
    <w:tmpl w:val="78667214"/>
    <w:lvl w:ilvl="0" w:tplc="040A0001">
      <w:start w:val="1"/>
      <w:numFmt w:val="bullet"/>
      <w:lvlText w:val=""/>
      <w:lvlJc w:val="left"/>
      <w:pPr>
        <w:ind w:left="1068" w:hanging="360"/>
      </w:pPr>
      <w:rPr>
        <w:rFonts w:ascii="Symbol" w:hAnsi="Symbol" w:hint="default"/>
      </w:rPr>
    </w:lvl>
    <w:lvl w:ilvl="1" w:tplc="040A0003">
      <w:start w:val="1"/>
      <w:numFmt w:val="bullet"/>
      <w:lvlText w:val="o"/>
      <w:lvlJc w:val="left"/>
      <w:pPr>
        <w:ind w:left="1788" w:hanging="360"/>
      </w:pPr>
      <w:rPr>
        <w:rFonts w:ascii="Courier New" w:hAnsi="Courier New" w:cs="Courier New" w:hint="default"/>
      </w:rPr>
    </w:lvl>
    <w:lvl w:ilvl="2" w:tplc="040A0005">
      <w:start w:val="1"/>
      <w:numFmt w:val="bullet"/>
      <w:lvlText w:val=""/>
      <w:lvlJc w:val="left"/>
      <w:pPr>
        <w:ind w:left="2508" w:hanging="360"/>
      </w:pPr>
      <w:rPr>
        <w:rFonts w:ascii="Wingdings" w:hAnsi="Wingdings" w:hint="default"/>
      </w:rPr>
    </w:lvl>
    <w:lvl w:ilvl="3" w:tplc="040A0001">
      <w:start w:val="1"/>
      <w:numFmt w:val="bullet"/>
      <w:lvlText w:val=""/>
      <w:lvlJc w:val="left"/>
      <w:pPr>
        <w:ind w:left="3228" w:hanging="360"/>
      </w:pPr>
      <w:rPr>
        <w:rFonts w:ascii="Symbol" w:hAnsi="Symbol" w:hint="default"/>
      </w:rPr>
    </w:lvl>
    <w:lvl w:ilvl="4" w:tplc="040A0003">
      <w:start w:val="1"/>
      <w:numFmt w:val="bullet"/>
      <w:lvlText w:val="o"/>
      <w:lvlJc w:val="left"/>
      <w:pPr>
        <w:ind w:left="3948" w:hanging="360"/>
      </w:pPr>
      <w:rPr>
        <w:rFonts w:ascii="Courier New" w:hAnsi="Courier New" w:cs="Courier New" w:hint="default"/>
      </w:rPr>
    </w:lvl>
    <w:lvl w:ilvl="5" w:tplc="040A0005">
      <w:start w:val="1"/>
      <w:numFmt w:val="bullet"/>
      <w:lvlText w:val=""/>
      <w:lvlJc w:val="left"/>
      <w:pPr>
        <w:ind w:left="4668" w:hanging="360"/>
      </w:pPr>
      <w:rPr>
        <w:rFonts w:ascii="Wingdings" w:hAnsi="Wingdings" w:hint="default"/>
      </w:rPr>
    </w:lvl>
    <w:lvl w:ilvl="6" w:tplc="040A0001">
      <w:start w:val="1"/>
      <w:numFmt w:val="bullet"/>
      <w:lvlText w:val=""/>
      <w:lvlJc w:val="left"/>
      <w:pPr>
        <w:ind w:left="5388" w:hanging="360"/>
      </w:pPr>
      <w:rPr>
        <w:rFonts w:ascii="Symbol" w:hAnsi="Symbol" w:hint="default"/>
      </w:rPr>
    </w:lvl>
    <w:lvl w:ilvl="7" w:tplc="040A0003">
      <w:start w:val="1"/>
      <w:numFmt w:val="bullet"/>
      <w:lvlText w:val="o"/>
      <w:lvlJc w:val="left"/>
      <w:pPr>
        <w:ind w:left="6108" w:hanging="360"/>
      </w:pPr>
      <w:rPr>
        <w:rFonts w:ascii="Courier New" w:hAnsi="Courier New" w:cs="Courier New" w:hint="default"/>
      </w:rPr>
    </w:lvl>
    <w:lvl w:ilvl="8" w:tplc="040A0005">
      <w:start w:val="1"/>
      <w:numFmt w:val="bullet"/>
      <w:lvlText w:val=""/>
      <w:lvlJc w:val="left"/>
      <w:pPr>
        <w:ind w:left="6828" w:hanging="360"/>
      </w:pPr>
      <w:rPr>
        <w:rFonts w:ascii="Wingdings" w:hAnsi="Wingdings" w:hint="default"/>
      </w:rPr>
    </w:lvl>
  </w:abstractNum>
  <w:abstractNum w:abstractNumId="33" w15:restartNumberingAfterBreak="0">
    <w:nsid w:val="63D112EA"/>
    <w:multiLevelType w:val="hybridMultilevel"/>
    <w:tmpl w:val="32ECFA92"/>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34" w15:restartNumberingAfterBreak="0">
    <w:nsid w:val="6670260A"/>
    <w:multiLevelType w:val="multilevel"/>
    <w:tmpl w:val="D26E7324"/>
    <w:lvl w:ilvl="0">
      <w:start w:val="9"/>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6C32238"/>
    <w:multiLevelType w:val="multilevel"/>
    <w:tmpl w:val="D26E7324"/>
    <w:lvl w:ilvl="0">
      <w:start w:val="9"/>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90A7646"/>
    <w:multiLevelType w:val="hybridMultilevel"/>
    <w:tmpl w:val="A6743A38"/>
    <w:lvl w:ilvl="0" w:tplc="040A0001">
      <w:start w:val="1"/>
      <w:numFmt w:val="bullet"/>
      <w:lvlText w:val=""/>
      <w:lvlJc w:val="left"/>
      <w:pPr>
        <w:ind w:left="1140" w:hanging="360"/>
      </w:pPr>
      <w:rPr>
        <w:rFonts w:ascii="Symbol" w:hAnsi="Symbol" w:hint="default"/>
      </w:rPr>
    </w:lvl>
    <w:lvl w:ilvl="1" w:tplc="040A0003" w:tentative="1">
      <w:start w:val="1"/>
      <w:numFmt w:val="bullet"/>
      <w:lvlText w:val="o"/>
      <w:lvlJc w:val="left"/>
      <w:pPr>
        <w:ind w:left="1860" w:hanging="360"/>
      </w:pPr>
      <w:rPr>
        <w:rFonts w:ascii="Courier New" w:hAnsi="Courier New" w:cs="Courier New" w:hint="default"/>
      </w:rPr>
    </w:lvl>
    <w:lvl w:ilvl="2" w:tplc="040A0005" w:tentative="1">
      <w:start w:val="1"/>
      <w:numFmt w:val="bullet"/>
      <w:lvlText w:val=""/>
      <w:lvlJc w:val="left"/>
      <w:pPr>
        <w:ind w:left="2580" w:hanging="360"/>
      </w:pPr>
      <w:rPr>
        <w:rFonts w:ascii="Wingdings" w:hAnsi="Wingdings" w:hint="default"/>
      </w:rPr>
    </w:lvl>
    <w:lvl w:ilvl="3" w:tplc="040A0001" w:tentative="1">
      <w:start w:val="1"/>
      <w:numFmt w:val="bullet"/>
      <w:lvlText w:val=""/>
      <w:lvlJc w:val="left"/>
      <w:pPr>
        <w:ind w:left="3300" w:hanging="360"/>
      </w:pPr>
      <w:rPr>
        <w:rFonts w:ascii="Symbol" w:hAnsi="Symbol" w:hint="default"/>
      </w:rPr>
    </w:lvl>
    <w:lvl w:ilvl="4" w:tplc="040A0003" w:tentative="1">
      <w:start w:val="1"/>
      <w:numFmt w:val="bullet"/>
      <w:lvlText w:val="o"/>
      <w:lvlJc w:val="left"/>
      <w:pPr>
        <w:ind w:left="4020" w:hanging="360"/>
      </w:pPr>
      <w:rPr>
        <w:rFonts w:ascii="Courier New" w:hAnsi="Courier New" w:cs="Courier New" w:hint="default"/>
      </w:rPr>
    </w:lvl>
    <w:lvl w:ilvl="5" w:tplc="040A0005" w:tentative="1">
      <w:start w:val="1"/>
      <w:numFmt w:val="bullet"/>
      <w:lvlText w:val=""/>
      <w:lvlJc w:val="left"/>
      <w:pPr>
        <w:ind w:left="4740" w:hanging="360"/>
      </w:pPr>
      <w:rPr>
        <w:rFonts w:ascii="Wingdings" w:hAnsi="Wingdings" w:hint="default"/>
      </w:rPr>
    </w:lvl>
    <w:lvl w:ilvl="6" w:tplc="040A0001" w:tentative="1">
      <w:start w:val="1"/>
      <w:numFmt w:val="bullet"/>
      <w:lvlText w:val=""/>
      <w:lvlJc w:val="left"/>
      <w:pPr>
        <w:ind w:left="5460" w:hanging="360"/>
      </w:pPr>
      <w:rPr>
        <w:rFonts w:ascii="Symbol" w:hAnsi="Symbol" w:hint="default"/>
      </w:rPr>
    </w:lvl>
    <w:lvl w:ilvl="7" w:tplc="040A0003" w:tentative="1">
      <w:start w:val="1"/>
      <w:numFmt w:val="bullet"/>
      <w:lvlText w:val="o"/>
      <w:lvlJc w:val="left"/>
      <w:pPr>
        <w:ind w:left="6180" w:hanging="360"/>
      </w:pPr>
      <w:rPr>
        <w:rFonts w:ascii="Courier New" w:hAnsi="Courier New" w:cs="Courier New" w:hint="default"/>
      </w:rPr>
    </w:lvl>
    <w:lvl w:ilvl="8" w:tplc="040A0005" w:tentative="1">
      <w:start w:val="1"/>
      <w:numFmt w:val="bullet"/>
      <w:lvlText w:val=""/>
      <w:lvlJc w:val="left"/>
      <w:pPr>
        <w:ind w:left="6900" w:hanging="360"/>
      </w:pPr>
      <w:rPr>
        <w:rFonts w:ascii="Wingdings" w:hAnsi="Wingdings" w:hint="default"/>
      </w:rPr>
    </w:lvl>
  </w:abstractNum>
  <w:abstractNum w:abstractNumId="37" w15:restartNumberingAfterBreak="0">
    <w:nsid w:val="6E2D0B4C"/>
    <w:multiLevelType w:val="hybridMultilevel"/>
    <w:tmpl w:val="0C6A9878"/>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8" w15:restartNumberingAfterBreak="0">
    <w:nsid w:val="714C4DD5"/>
    <w:multiLevelType w:val="hybridMultilevel"/>
    <w:tmpl w:val="772C42A0"/>
    <w:lvl w:ilvl="0" w:tplc="61381E0A">
      <w:start w:val="1"/>
      <w:numFmt w:val="decimal"/>
      <w:lvlText w:val="%1."/>
      <w:lvlJc w:val="left"/>
      <w:pPr>
        <w:ind w:left="2484" w:hanging="360"/>
      </w:pPr>
      <w:rPr>
        <w:rFonts w:ascii="Times New Roman" w:hAnsi="Times New Roman" w:cs="Times New Roman" w:hint="default"/>
        <w:b/>
        <w:sz w:val="24"/>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39" w15:restartNumberingAfterBreak="0">
    <w:nsid w:val="7C6466C7"/>
    <w:multiLevelType w:val="hybridMultilevel"/>
    <w:tmpl w:val="1D14CDFC"/>
    <w:lvl w:ilvl="0" w:tplc="240A0001">
      <w:start w:val="1"/>
      <w:numFmt w:val="bullet"/>
      <w:lvlText w:val=""/>
      <w:lvlJc w:val="left"/>
      <w:pPr>
        <w:ind w:left="2136" w:hanging="360"/>
      </w:pPr>
      <w:rPr>
        <w:rFonts w:ascii="Symbol" w:hAnsi="Symbol" w:hint="default"/>
      </w:rPr>
    </w:lvl>
    <w:lvl w:ilvl="1" w:tplc="240A0003">
      <w:start w:val="1"/>
      <w:numFmt w:val="bullet"/>
      <w:lvlText w:val="o"/>
      <w:lvlJc w:val="left"/>
      <w:pPr>
        <w:ind w:left="2856" w:hanging="360"/>
      </w:pPr>
      <w:rPr>
        <w:rFonts w:ascii="Courier New" w:hAnsi="Courier New" w:cs="Courier New" w:hint="default"/>
      </w:rPr>
    </w:lvl>
    <w:lvl w:ilvl="2" w:tplc="240A0005">
      <w:start w:val="1"/>
      <w:numFmt w:val="bullet"/>
      <w:lvlText w:val=""/>
      <w:lvlJc w:val="left"/>
      <w:pPr>
        <w:ind w:left="3576" w:hanging="360"/>
      </w:pPr>
      <w:rPr>
        <w:rFonts w:ascii="Wingdings" w:hAnsi="Wingdings" w:hint="default"/>
      </w:rPr>
    </w:lvl>
    <w:lvl w:ilvl="3" w:tplc="240A0001">
      <w:start w:val="1"/>
      <w:numFmt w:val="bullet"/>
      <w:lvlText w:val=""/>
      <w:lvlJc w:val="left"/>
      <w:pPr>
        <w:ind w:left="4296" w:hanging="360"/>
      </w:pPr>
      <w:rPr>
        <w:rFonts w:ascii="Symbol" w:hAnsi="Symbol" w:hint="default"/>
      </w:rPr>
    </w:lvl>
    <w:lvl w:ilvl="4" w:tplc="240A0003">
      <w:start w:val="1"/>
      <w:numFmt w:val="bullet"/>
      <w:lvlText w:val="o"/>
      <w:lvlJc w:val="left"/>
      <w:pPr>
        <w:ind w:left="5016" w:hanging="360"/>
      </w:pPr>
      <w:rPr>
        <w:rFonts w:ascii="Courier New" w:hAnsi="Courier New" w:cs="Courier New" w:hint="default"/>
      </w:rPr>
    </w:lvl>
    <w:lvl w:ilvl="5" w:tplc="240A0005">
      <w:start w:val="1"/>
      <w:numFmt w:val="bullet"/>
      <w:lvlText w:val=""/>
      <w:lvlJc w:val="left"/>
      <w:pPr>
        <w:ind w:left="5736" w:hanging="360"/>
      </w:pPr>
      <w:rPr>
        <w:rFonts w:ascii="Wingdings" w:hAnsi="Wingdings" w:hint="default"/>
      </w:rPr>
    </w:lvl>
    <w:lvl w:ilvl="6" w:tplc="240A0001">
      <w:start w:val="1"/>
      <w:numFmt w:val="bullet"/>
      <w:lvlText w:val=""/>
      <w:lvlJc w:val="left"/>
      <w:pPr>
        <w:ind w:left="6456" w:hanging="360"/>
      </w:pPr>
      <w:rPr>
        <w:rFonts w:ascii="Symbol" w:hAnsi="Symbol" w:hint="default"/>
      </w:rPr>
    </w:lvl>
    <w:lvl w:ilvl="7" w:tplc="240A0003">
      <w:start w:val="1"/>
      <w:numFmt w:val="bullet"/>
      <w:lvlText w:val="o"/>
      <w:lvlJc w:val="left"/>
      <w:pPr>
        <w:ind w:left="7176" w:hanging="360"/>
      </w:pPr>
      <w:rPr>
        <w:rFonts w:ascii="Courier New" w:hAnsi="Courier New" w:cs="Courier New" w:hint="default"/>
      </w:rPr>
    </w:lvl>
    <w:lvl w:ilvl="8" w:tplc="240A0005">
      <w:start w:val="1"/>
      <w:numFmt w:val="bullet"/>
      <w:lvlText w:val=""/>
      <w:lvlJc w:val="left"/>
      <w:pPr>
        <w:ind w:left="7896" w:hanging="360"/>
      </w:pPr>
      <w:rPr>
        <w:rFonts w:ascii="Wingdings" w:hAnsi="Wingdings" w:hint="default"/>
      </w:rPr>
    </w:lvl>
  </w:abstractNum>
  <w:abstractNum w:abstractNumId="40" w15:restartNumberingAfterBreak="0">
    <w:nsid w:val="7E3C15F0"/>
    <w:multiLevelType w:val="hybridMultilevel"/>
    <w:tmpl w:val="B9AC994E"/>
    <w:lvl w:ilvl="0" w:tplc="040A000F">
      <w:start w:val="1"/>
      <w:numFmt w:val="decimal"/>
      <w:lvlText w:val="%1."/>
      <w:lvlJc w:val="left"/>
      <w:pPr>
        <w:ind w:left="360" w:hanging="360"/>
      </w:pPr>
    </w:lvl>
    <w:lvl w:ilvl="1" w:tplc="040A0019">
      <w:start w:val="1"/>
      <w:numFmt w:val="lowerLetter"/>
      <w:lvlText w:val="%2."/>
      <w:lvlJc w:val="left"/>
      <w:pPr>
        <w:ind w:left="1080" w:hanging="360"/>
      </w:pPr>
    </w:lvl>
    <w:lvl w:ilvl="2" w:tplc="040A001B">
      <w:start w:val="1"/>
      <w:numFmt w:val="lowerRoman"/>
      <w:lvlText w:val="%3."/>
      <w:lvlJc w:val="right"/>
      <w:pPr>
        <w:ind w:left="1800" w:hanging="180"/>
      </w:pPr>
    </w:lvl>
    <w:lvl w:ilvl="3" w:tplc="040A000F">
      <w:start w:val="1"/>
      <w:numFmt w:val="decimal"/>
      <w:lvlText w:val="%4."/>
      <w:lvlJc w:val="left"/>
      <w:pPr>
        <w:ind w:left="2520" w:hanging="360"/>
      </w:pPr>
    </w:lvl>
    <w:lvl w:ilvl="4" w:tplc="040A0019">
      <w:start w:val="1"/>
      <w:numFmt w:val="lowerLetter"/>
      <w:lvlText w:val="%5."/>
      <w:lvlJc w:val="left"/>
      <w:pPr>
        <w:ind w:left="3240" w:hanging="360"/>
      </w:pPr>
    </w:lvl>
    <w:lvl w:ilvl="5" w:tplc="040A001B">
      <w:start w:val="1"/>
      <w:numFmt w:val="lowerRoman"/>
      <w:lvlText w:val="%6."/>
      <w:lvlJc w:val="right"/>
      <w:pPr>
        <w:ind w:left="3960" w:hanging="180"/>
      </w:pPr>
    </w:lvl>
    <w:lvl w:ilvl="6" w:tplc="040A000F">
      <w:start w:val="1"/>
      <w:numFmt w:val="decimal"/>
      <w:lvlText w:val="%7."/>
      <w:lvlJc w:val="left"/>
      <w:pPr>
        <w:ind w:left="4680" w:hanging="360"/>
      </w:pPr>
    </w:lvl>
    <w:lvl w:ilvl="7" w:tplc="040A0019">
      <w:start w:val="1"/>
      <w:numFmt w:val="lowerLetter"/>
      <w:lvlText w:val="%8."/>
      <w:lvlJc w:val="left"/>
      <w:pPr>
        <w:ind w:left="5400" w:hanging="360"/>
      </w:pPr>
    </w:lvl>
    <w:lvl w:ilvl="8" w:tplc="040A001B">
      <w:start w:val="1"/>
      <w:numFmt w:val="lowerRoman"/>
      <w:lvlText w:val="%9."/>
      <w:lvlJc w:val="right"/>
      <w:pPr>
        <w:ind w:left="6120" w:hanging="180"/>
      </w:pPr>
    </w:lvl>
  </w:abstractNum>
  <w:num w:numId="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3"/>
  </w:num>
  <w:num w:numId="3">
    <w:abstractNumId w:val="17"/>
  </w:num>
  <w:num w:numId="4">
    <w:abstractNumId w:val="39"/>
  </w:num>
  <w:num w:numId="5">
    <w:abstractNumId w:val="5"/>
  </w:num>
  <w:num w:numId="6">
    <w:abstractNumId w:val="4"/>
  </w:num>
  <w:num w:numId="7">
    <w:abstractNumId w:val="31"/>
  </w:num>
  <w:num w:numId="8">
    <w:abstractNumId w:val="32"/>
  </w:num>
  <w:num w:numId="9">
    <w:abstractNumId w:val="23"/>
  </w:num>
  <w:num w:numId="10">
    <w:abstractNumId w:val="40"/>
  </w:num>
  <w:num w:numId="11">
    <w:abstractNumId w:val="12"/>
  </w:num>
  <w:num w:numId="12">
    <w:abstractNumId w:val="37"/>
  </w:num>
  <w:num w:numId="13">
    <w:abstractNumId w:val="11"/>
  </w:num>
  <w:num w:numId="14">
    <w:abstractNumId w:val="1"/>
  </w:num>
  <w:num w:numId="15">
    <w:abstractNumId w:val="7"/>
  </w:num>
  <w:num w:numId="16">
    <w:abstractNumId w:val="3"/>
  </w:num>
  <w:num w:numId="17">
    <w:abstractNumId w:val="29"/>
  </w:num>
  <w:num w:numId="18">
    <w:abstractNumId w:val="26"/>
  </w:num>
  <w:num w:numId="19">
    <w:abstractNumId w:val="16"/>
  </w:num>
  <w:num w:numId="20">
    <w:abstractNumId w:val="10"/>
  </w:num>
  <w:num w:numId="21">
    <w:abstractNumId w:val="22"/>
  </w:num>
  <w:num w:numId="22">
    <w:abstractNumId w:val="36"/>
  </w:num>
  <w:num w:numId="23">
    <w:abstractNumId w:val="27"/>
  </w:num>
  <w:num w:numId="24">
    <w:abstractNumId w:val="25"/>
  </w:num>
  <w:num w:numId="25">
    <w:abstractNumId w:val="34"/>
  </w:num>
  <w:num w:numId="26">
    <w:abstractNumId w:val="30"/>
  </w:num>
  <w:num w:numId="27">
    <w:abstractNumId w:val="35"/>
  </w:num>
  <w:num w:numId="28">
    <w:abstractNumId w:val="20"/>
  </w:num>
  <w:num w:numId="29">
    <w:abstractNumId w:val="13"/>
  </w:num>
  <w:num w:numId="30">
    <w:abstractNumId w:val="38"/>
  </w:num>
  <w:num w:numId="31">
    <w:abstractNumId w:val="18"/>
  </w:num>
  <w:num w:numId="32">
    <w:abstractNumId w:val="9"/>
  </w:num>
  <w:num w:numId="33">
    <w:abstractNumId w:val="24"/>
  </w:num>
  <w:num w:numId="34">
    <w:abstractNumId w:val="19"/>
  </w:num>
  <w:num w:numId="35">
    <w:abstractNumId w:val="14"/>
  </w:num>
  <w:num w:numId="36">
    <w:abstractNumId w:val="28"/>
  </w:num>
  <w:num w:numId="37">
    <w:abstractNumId w:val="2"/>
  </w:num>
  <w:num w:numId="38">
    <w:abstractNumId w:val="0"/>
  </w:num>
  <w:num w:numId="39">
    <w:abstractNumId w:val="6"/>
  </w:num>
  <w:num w:numId="40">
    <w:abstractNumId w:val="21"/>
  </w:num>
  <w:num w:numId="41">
    <w:abstractNumId w:val="8"/>
  </w:num>
  <w:num w:numId="42">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an Sebastian Rincon Calderon">
    <w15:presenceInfo w15:providerId="Windows Live" w15:userId="20b2854d5fe706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BB6"/>
    <w:rsid w:val="000159F2"/>
    <w:rsid w:val="000C233E"/>
    <w:rsid w:val="000E5119"/>
    <w:rsid w:val="00107191"/>
    <w:rsid w:val="00141E98"/>
    <w:rsid w:val="001761C2"/>
    <w:rsid w:val="0018094F"/>
    <w:rsid w:val="001B1527"/>
    <w:rsid w:val="001D1C41"/>
    <w:rsid w:val="001E59B6"/>
    <w:rsid w:val="0020427E"/>
    <w:rsid w:val="00206E63"/>
    <w:rsid w:val="00267F6C"/>
    <w:rsid w:val="00285952"/>
    <w:rsid w:val="002D7FF0"/>
    <w:rsid w:val="00347DDA"/>
    <w:rsid w:val="00377851"/>
    <w:rsid w:val="00442618"/>
    <w:rsid w:val="00462CA1"/>
    <w:rsid w:val="004679F6"/>
    <w:rsid w:val="00483BB6"/>
    <w:rsid w:val="004C7FFE"/>
    <w:rsid w:val="004D0B46"/>
    <w:rsid w:val="005137B1"/>
    <w:rsid w:val="0053787B"/>
    <w:rsid w:val="0054760C"/>
    <w:rsid w:val="005D2603"/>
    <w:rsid w:val="005D7B63"/>
    <w:rsid w:val="00654D06"/>
    <w:rsid w:val="00654D81"/>
    <w:rsid w:val="006551AE"/>
    <w:rsid w:val="006651E3"/>
    <w:rsid w:val="00693066"/>
    <w:rsid w:val="006932D8"/>
    <w:rsid w:val="006E249E"/>
    <w:rsid w:val="006F2065"/>
    <w:rsid w:val="00724390"/>
    <w:rsid w:val="00750F51"/>
    <w:rsid w:val="00766A36"/>
    <w:rsid w:val="007B32C6"/>
    <w:rsid w:val="007E3D0C"/>
    <w:rsid w:val="007E539A"/>
    <w:rsid w:val="007F3587"/>
    <w:rsid w:val="008719BE"/>
    <w:rsid w:val="00887196"/>
    <w:rsid w:val="008A0C58"/>
    <w:rsid w:val="008A63F6"/>
    <w:rsid w:val="008E4ED1"/>
    <w:rsid w:val="009666CF"/>
    <w:rsid w:val="00996ECE"/>
    <w:rsid w:val="009B27EA"/>
    <w:rsid w:val="009B4E56"/>
    <w:rsid w:val="009C08B1"/>
    <w:rsid w:val="00A01E47"/>
    <w:rsid w:val="00A31BBC"/>
    <w:rsid w:val="00A32756"/>
    <w:rsid w:val="00A85087"/>
    <w:rsid w:val="00A92D97"/>
    <w:rsid w:val="00AA43F3"/>
    <w:rsid w:val="00AB2807"/>
    <w:rsid w:val="00B017E2"/>
    <w:rsid w:val="00B0712C"/>
    <w:rsid w:val="00B52660"/>
    <w:rsid w:val="00B576CB"/>
    <w:rsid w:val="00B823DA"/>
    <w:rsid w:val="00BE77A4"/>
    <w:rsid w:val="00C11C61"/>
    <w:rsid w:val="00C336E7"/>
    <w:rsid w:val="00C60451"/>
    <w:rsid w:val="00C71D7E"/>
    <w:rsid w:val="00C9798C"/>
    <w:rsid w:val="00CE25A7"/>
    <w:rsid w:val="00CF4879"/>
    <w:rsid w:val="00D14126"/>
    <w:rsid w:val="00D30A21"/>
    <w:rsid w:val="00D44613"/>
    <w:rsid w:val="00D752E9"/>
    <w:rsid w:val="00D973CE"/>
    <w:rsid w:val="00E0617F"/>
    <w:rsid w:val="00E47E2C"/>
    <w:rsid w:val="00EB49B7"/>
    <w:rsid w:val="00EE0A82"/>
    <w:rsid w:val="00EF4B58"/>
    <w:rsid w:val="00F60463"/>
    <w:rsid w:val="00F75829"/>
    <w:rsid w:val="00FB18C8"/>
    <w:rsid w:val="00FF4065"/>
    <w:rsid w:val="00FF72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4F0DD"/>
  <w15:chartTrackingRefBased/>
  <w15:docId w15:val="{BEF435DD-DFED-410C-9E66-D94348FC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BB6"/>
    <w:pPr>
      <w:spacing w:line="254" w:lineRule="auto"/>
    </w:pPr>
  </w:style>
  <w:style w:type="paragraph" w:styleId="Ttulo1">
    <w:name w:val="heading 1"/>
    <w:basedOn w:val="Normal"/>
    <w:next w:val="Normal"/>
    <w:link w:val="Ttulo1Car"/>
    <w:uiPriority w:val="9"/>
    <w:qFormat/>
    <w:rsid w:val="00483B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83B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83B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483BB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24390"/>
    <w:pPr>
      <w:keepNext/>
      <w:keepLines/>
      <w:spacing w:before="40" w:after="0" w:line="256" w:lineRule="auto"/>
      <w:outlineLvl w:val="4"/>
    </w:pPr>
    <w:rPr>
      <w:rFonts w:asciiTheme="majorHAnsi" w:eastAsiaTheme="majorEastAsia" w:hAnsiTheme="majorHAnsi" w:cstheme="majorBidi"/>
      <w:color w:val="2E74B5" w:themeColor="accent1" w:themeShade="BF"/>
      <w:lang w:val="es-ES_tradnl"/>
    </w:rPr>
  </w:style>
  <w:style w:type="paragraph" w:styleId="Ttulo6">
    <w:name w:val="heading 6"/>
    <w:basedOn w:val="Normal"/>
    <w:next w:val="Normal"/>
    <w:link w:val="Ttulo6Car"/>
    <w:uiPriority w:val="9"/>
    <w:semiHidden/>
    <w:unhideWhenUsed/>
    <w:qFormat/>
    <w:rsid w:val="00483BB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483BB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1Car">
    <w:name w:val="Título 1 Car"/>
    <w:basedOn w:val="Fuentedeprrafopredeter"/>
    <w:link w:val="Ttulo1"/>
    <w:uiPriority w:val="9"/>
    <w:rsid w:val="00483BB6"/>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83BB6"/>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83BB6"/>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483BB6"/>
    <w:rPr>
      <w:rFonts w:asciiTheme="majorHAnsi" w:eastAsiaTheme="majorEastAsia" w:hAnsiTheme="majorHAnsi" w:cstheme="majorBidi"/>
      <w:i/>
      <w:iCs/>
      <w:color w:val="2E74B5" w:themeColor="accent1" w:themeShade="BF"/>
    </w:rPr>
  </w:style>
  <w:style w:type="character" w:customStyle="1" w:styleId="Ttulo6Car">
    <w:name w:val="Título 6 Car"/>
    <w:basedOn w:val="Fuentedeprrafopredeter"/>
    <w:link w:val="Ttulo6"/>
    <w:uiPriority w:val="9"/>
    <w:semiHidden/>
    <w:rsid w:val="00483BB6"/>
    <w:rPr>
      <w:rFonts w:asciiTheme="majorHAnsi" w:eastAsiaTheme="majorEastAsia" w:hAnsiTheme="majorHAnsi" w:cstheme="majorBidi"/>
      <w:color w:val="1F4D78" w:themeColor="accent1" w:themeShade="7F"/>
    </w:rPr>
  </w:style>
  <w:style w:type="paragraph" w:styleId="Textodeglobo">
    <w:name w:val="Balloon Text"/>
    <w:basedOn w:val="Normal"/>
    <w:link w:val="TextodegloboCar"/>
    <w:uiPriority w:val="99"/>
    <w:semiHidden/>
    <w:unhideWhenUsed/>
    <w:rsid w:val="00483B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3BB6"/>
    <w:rPr>
      <w:rFonts w:ascii="Segoe UI" w:hAnsi="Segoe UI" w:cs="Segoe UI"/>
      <w:sz w:val="18"/>
      <w:szCs w:val="18"/>
    </w:rPr>
  </w:style>
  <w:style w:type="paragraph" w:styleId="TtuloTDC">
    <w:name w:val="TOC Heading"/>
    <w:basedOn w:val="Ttulo1"/>
    <w:next w:val="Normal"/>
    <w:uiPriority w:val="39"/>
    <w:unhideWhenUsed/>
    <w:qFormat/>
    <w:rsid w:val="00483BB6"/>
    <w:pPr>
      <w:spacing w:line="259" w:lineRule="auto"/>
      <w:outlineLvl w:val="9"/>
    </w:pPr>
    <w:rPr>
      <w:lang w:val="es-ES_tradnl" w:eastAsia="es-ES_tradnl"/>
    </w:rPr>
  </w:style>
  <w:style w:type="paragraph" w:styleId="TDC2">
    <w:name w:val="toc 2"/>
    <w:basedOn w:val="Normal"/>
    <w:next w:val="Normal"/>
    <w:autoRedefine/>
    <w:uiPriority w:val="39"/>
    <w:unhideWhenUsed/>
    <w:rsid w:val="00483BB6"/>
    <w:pPr>
      <w:tabs>
        <w:tab w:val="right" w:leader="dot" w:pos="8494"/>
      </w:tabs>
      <w:spacing w:after="100" w:line="259" w:lineRule="auto"/>
      <w:ind w:left="220"/>
      <w:jc w:val="both"/>
    </w:pPr>
    <w:rPr>
      <w:rFonts w:ascii="Times New Roman" w:eastAsiaTheme="minorEastAsia" w:hAnsi="Times New Roman" w:cs="Times New Roman"/>
      <w:noProof/>
      <w:lang w:val="es-ES_tradnl" w:eastAsia="es-ES_tradnl"/>
    </w:rPr>
  </w:style>
  <w:style w:type="paragraph" w:styleId="TDC1">
    <w:name w:val="toc 1"/>
    <w:basedOn w:val="Normal"/>
    <w:next w:val="Normal"/>
    <w:autoRedefine/>
    <w:uiPriority w:val="39"/>
    <w:unhideWhenUsed/>
    <w:rsid w:val="00483BB6"/>
    <w:pPr>
      <w:tabs>
        <w:tab w:val="left" w:pos="440"/>
        <w:tab w:val="right" w:leader="dot" w:pos="9060"/>
      </w:tabs>
      <w:spacing w:after="100" w:line="259" w:lineRule="auto"/>
      <w:jc w:val="both"/>
    </w:pPr>
    <w:rPr>
      <w:rFonts w:eastAsiaTheme="minorEastAsia" w:cs="Times New Roman"/>
      <w:lang w:val="es-ES_tradnl" w:eastAsia="es-ES_tradnl"/>
    </w:rPr>
  </w:style>
  <w:style w:type="paragraph" w:styleId="TDC3">
    <w:name w:val="toc 3"/>
    <w:basedOn w:val="Normal"/>
    <w:next w:val="Normal"/>
    <w:autoRedefine/>
    <w:uiPriority w:val="39"/>
    <w:unhideWhenUsed/>
    <w:rsid w:val="00483BB6"/>
    <w:pPr>
      <w:spacing w:after="100" w:line="259" w:lineRule="auto"/>
      <w:ind w:left="440"/>
    </w:pPr>
    <w:rPr>
      <w:rFonts w:eastAsiaTheme="minorEastAsia" w:cs="Times New Roman"/>
      <w:lang w:val="es-ES_tradnl" w:eastAsia="es-ES_tradnl"/>
    </w:rPr>
  </w:style>
  <w:style w:type="character" w:styleId="Hipervnculo">
    <w:name w:val="Hyperlink"/>
    <w:basedOn w:val="Fuentedeprrafopredeter"/>
    <w:uiPriority w:val="99"/>
    <w:unhideWhenUsed/>
    <w:rsid w:val="00483BB6"/>
    <w:rPr>
      <w:color w:val="0563C1" w:themeColor="hyperlink"/>
      <w:u w:val="single"/>
    </w:rPr>
  </w:style>
  <w:style w:type="character" w:styleId="Refdecomentario">
    <w:name w:val="annotation reference"/>
    <w:basedOn w:val="Fuentedeprrafopredeter"/>
    <w:uiPriority w:val="99"/>
    <w:semiHidden/>
    <w:unhideWhenUsed/>
    <w:rsid w:val="00483BB6"/>
    <w:rPr>
      <w:sz w:val="16"/>
      <w:szCs w:val="16"/>
    </w:rPr>
  </w:style>
  <w:style w:type="paragraph" w:styleId="Textocomentario">
    <w:name w:val="annotation text"/>
    <w:basedOn w:val="Normal"/>
    <w:link w:val="TextocomentarioCar"/>
    <w:uiPriority w:val="99"/>
    <w:semiHidden/>
    <w:unhideWhenUsed/>
    <w:rsid w:val="00483B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83BB6"/>
    <w:rPr>
      <w:sz w:val="20"/>
      <w:szCs w:val="20"/>
    </w:rPr>
  </w:style>
  <w:style w:type="paragraph" w:styleId="Prrafodelista">
    <w:name w:val="List Paragraph"/>
    <w:basedOn w:val="Normal"/>
    <w:uiPriority w:val="34"/>
    <w:qFormat/>
    <w:rsid w:val="00483BB6"/>
    <w:pPr>
      <w:ind w:left="720"/>
      <w:contextualSpacing/>
    </w:pPr>
  </w:style>
  <w:style w:type="character" w:customStyle="1" w:styleId="hps">
    <w:name w:val="hps"/>
    <w:basedOn w:val="Fuentedeprrafopredeter"/>
    <w:rsid w:val="00483BB6"/>
  </w:style>
  <w:style w:type="paragraph" w:styleId="Bibliografa">
    <w:name w:val="Bibliography"/>
    <w:basedOn w:val="Normal"/>
    <w:next w:val="Normal"/>
    <w:uiPriority w:val="37"/>
    <w:semiHidden/>
    <w:unhideWhenUsed/>
    <w:rsid w:val="00483BB6"/>
  </w:style>
  <w:style w:type="paragraph" w:styleId="Asuntodelcomentario">
    <w:name w:val="annotation subject"/>
    <w:basedOn w:val="Textocomentario"/>
    <w:next w:val="Textocomentario"/>
    <w:link w:val="AsuntodelcomentarioCar"/>
    <w:uiPriority w:val="99"/>
    <w:semiHidden/>
    <w:unhideWhenUsed/>
    <w:rsid w:val="00483BB6"/>
    <w:rPr>
      <w:b/>
      <w:bCs/>
    </w:rPr>
  </w:style>
  <w:style w:type="character" w:customStyle="1" w:styleId="AsuntodelcomentarioCar">
    <w:name w:val="Asunto del comentario Car"/>
    <w:basedOn w:val="TextocomentarioCar"/>
    <w:link w:val="Asuntodelcomentario"/>
    <w:uiPriority w:val="99"/>
    <w:semiHidden/>
    <w:rsid w:val="00483BB6"/>
    <w:rPr>
      <w:b/>
      <w:bCs/>
      <w:sz w:val="20"/>
      <w:szCs w:val="20"/>
    </w:rPr>
  </w:style>
  <w:style w:type="paragraph" w:styleId="Revisin">
    <w:name w:val="Revision"/>
    <w:hidden/>
    <w:uiPriority w:val="99"/>
    <w:semiHidden/>
    <w:rsid w:val="00483BB6"/>
    <w:pPr>
      <w:spacing w:after="0" w:line="240" w:lineRule="auto"/>
    </w:pPr>
  </w:style>
  <w:style w:type="paragraph" w:styleId="Descripcin">
    <w:name w:val="caption"/>
    <w:basedOn w:val="Normal"/>
    <w:next w:val="Normal"/>
    <w:uiPriority w:val="35"/>
    <w:unhideWhenUsed/>
    <w:qFormat/>
    <w:rsid w:val="00483BB6"/>
    <w:pPr>
      <w:spacing w:after="0" w:line="240" w:lineRule="auto"/>
    </w:pPr>
    <w:rPr>
      <w:rFonts w:ascii="Times New Roman" w:hAnsi="Times New Roman"/>
      <w:i/>
      <w:iCs/>
      <w:color w:val="44546A" w:themeColor="text2"/>
      <w:sz w:val="20"/>
      <w:szCs w:val="18"/>
    </w:rPr>
  </w:style>
  <w:style w:type="paragraph" w:styleId="Tabladeilustraciones">
    <w:name w:val="table of figures"/>
    <w:basedOn w:val="Normal"/>
    <w:next w:val="Normal"/>
    <w:uiPriority w:val="99"/>
    <w:unhideWhenUsed/>
    <w:rsid w:val="00483BB6"/>
    <w:pPr>
      <w:spacing w:after="0"/>
    </w:pPr>
  </w:style>
  <w:style w:type="table" w:styleId="Tablaconcuadrcula">
    <w:name w:val="Table Grid"/>
    <w:basedOn w:val="Tablanormal"/>
    <w:uiPriority w:val="39"/>
    <w:rsid w:val="00483BB6"/>
    <w:pPr>
      <w:spacing w:after="0" w:line="240" w:lineRule="auto"/>
    </w:pPr>
    <w:rPr>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83BB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83BB6"/>
  </w:style>
  <w:style w:type="paragraph" w:styleId="Piedepgina">
    <w:name w:val="footer"/>
    <w:basedOn w:val="Normal"/>
    <w:link w:val="PiedepginaCar"/>
    <w:uiPriority w:val="99"/>
    <w:unhideWhenUsed/>
    <w:rsid w:val="00483B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3BB6"/>
  </w:style>
  <w:style w:type="character" w:styleId="Textoennegrita">
    <w:name w:val="Strong"/>
    <w:basedOn w:val="Fuentedeprrafopredeter"/>
    <w:uiPriority w:val="22"/>
    <w:qFormat/>
    <w:rsid w:val="00483BB6"/>
    <w:rPr>
      <w:b/>
      <w:bCs/>
    </w:rPr>
  </w:style>
  <w:style w:type="character" w:customStyle="1" w:styleId="Ttulo5Car">
    <w:name w:val="Título 5 Car"/>
    <w:basedOn w:val="Fuentedeprrafopredeter"/>
    <w:link w:val="Ttulo5"/>
    <w:uiPriority w:val="9"/>
    <w:rsid w:val="00724390"/>
    <w:rPr>
      <w:rFonts w:asciiTheme="majorHAnsi" w:eastAsiaTheme="majorEastAsia" w:hAnsiTheme="majorHAnsi" w:cstheme="majorBidi"/>
      <w:color w:val="2E74B5" w:themeColor="accent1" w:themeShade="BF"/>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15589">
      <w:bodyDiv w:val="1"/>
      <w:marLeft w:val="0"/>
      <w:marRight w:val="0"/>
      <w:marTop w:val="0"/>
      <w:marBottom w:val="0"/>
      <w:divBdr>
        <w:top w:val="none" w:sz="0" w:space="0" w:color="auto"/>
        <w:left w:val="none" w:sz="0" w:space="0" w:color="auto"/>
        <w:bottom w:val="none" w:sz="0" w:space="0" w:color="auto"/>
        <w:right w:val="none" w:sz="0" w:space="0" w:color="auto"/>
      </w:divBdr>
    </w:div>
    <w:div w:id="443312119">
      <w:bodyDiv w:val="1"/>
      <w:marLeft w:val="0"/>
      <w:marRight w:val="0"/>
      <w:marTop w:val="0"/>
      <w:marBottom w:val="0"/>
      <w:divBdr>
        <w:top w:val="none" w:sz="0" w:space="0" w:color="auto"/>
        <w:left w:val="none" w:sz="0" w:space="0" w:color="auto"/>
        <w:bottom w:val="none" w:sz="0" w:space="0" w:color="auto"/>
        <w:right w:val="none" w:sz="0" w:space="0" w:color="auto"/>
      </w:divBdr>
    </w:div>
    <w:div w:id="1473400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emf"/><Relationship Id="rId21" Type="http://schemas.openxmlformats.org/officeDocument/2006/relationships/hyperlink" Target="file:///C:\Users\Acer\Downloads\Documento%20Final%20Proyecto%20De%20Grado(1).docx" TargetMode="External"/><Relationship Id="rId34" Type="http://schemas.openxmlformats.org/officeDocument/2006/relationships/image" Target="media/image10.emf"/><Relationship Id="rId42" Type="http://schemas.openxmlformats.org/officeDocument/2006/relationships/image" Target="media/image18.emf"/><Relationship Id="rId47" Type="http://schemas.openxmlformats.org/officeDocument/2006/relationships/image" Target="media/image23.emf"/><Relationship Id="rId50" Type="http://schemas.openxmlformats.org/officeDocument/2006/relationships/image" Target="media/image26.emf"/><Relationship Id="rId55" Type="http://schemas.openxmlformats.org/officeDocument/2006/relationships/image" Target="media/image31.gif"/><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hyperlink" Target="file:///C:\Users\Acer\Downloads\Documento%20Final%20Proyecto%20De%20Grado(1).docx" TargetMode="External"/><Relationship Id="rId29" Type="http://schemas.openxmlformats.org/officeDocument/2006/relationships/image" Target="media/image5.emf"/><Relationship Id="rId11" Type="http://schemas.openxmlformats.org/officeDocument/2006/relationships/hyperlink" Target="file:///C:\Users\Acer\Downloads\Documento%20Final%20Proyecto%20De%20Grado(1).docx" TargetMode="External"/><Relationship Id="rId24" Type="http://schemas.openxmlformats.org/officeDocument/2006/relationships/hyperlink" Target="https://www.elegircrm.com/crm/que-es-un-crm" TargetMode="External"/><Relationship Id="rId32" Type="http://schemas.openxmlformats.org/officeDocument/2006/relationships/image" Target="media/image8.emf"/><Relationship Id="rId37" Type="http://schemas.openxmlformats.org/officeDocument/2006/relationships/image" Target="media/image13.emf"/><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emf"/><Relationship Id="rId58" Type="http://schemas.openxmlformats.org/officeDocument/2006/relationships/image" Target="media/image34.emf"/><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emf"/><Relationship Id="rId95" Type="http://schemas.openxmlformats.org/officeDocument/2006/relationships/image" Target="media/image71.png"/><Relationship Id="rId19" Type="http://schemas.openxmlformats.org/officeDocument/2006/relationships/hyperlink" Target="file:///C:\Users\Acer\Downloads\Documento%20Final%20Proyecto%20De%20Grado(1).docx" TargetMode="External"/><Relationship Id="rId14" Type="http://schemas.openxmlformats.org/officeDocument/2006/relationships/hyperlink" Target="file:///C:\Users\Acer\Downloads\Documento%20Final%20Proyecto%20De%20Grado(1).docx" TargetMode="External"/><Relationship Id="rId22" Type="http://schemas.openxmlformats.org/officeDocument/2006/relationships/hyperlink" Target="file:///C:\Users\Acer\Downloads\Documento%20Final%20Proyecto%20De%20Grado(1).docx" TargetMode="External"/><Relationship Id="rId27" Type="http://schemas.openxmlformats.org/officeDocument/2006/relationships/image" Target="media/image3.emf"/><Relationship Id="rId30" Type="http://schemas.openxmlformats.org/officeDocument/2006/relationships/image" Target="media/image6.emf"/><Relationship Id="rId35"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e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fontTable" Target="fontTable.xml"/><Relationship Id="rId8" Type="http://schemas.openxmlformats.org/officeDocument/2006/relationships/hyperlink" Target="file:///C:\Users\Acer\Downloads\Documento%20Final%20Proyecto%20De%20Grado(1).docx" TargetMode="External"/><Relationship Id="rId51" Type="http://schemas.openxmlformats.org/officeDocument/2006/relationships/image" Target="media/image27.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file:///C:\Users\Acer\Downloads\Documento%20Final%20Proyecto%20De%20Grado(1).docx" TargetMode="External"/><Relationship Id="rId17" Type="http://schemas.openxmlformats.org/officeDocument/2006/relationships/hyperlink" Target="file:///C:\Users\Acer\Downloads\Documento%20Final%20Proyecto%20De%20Grado(1).docx" TargetMode="External"/><Relationship Id="rId25" Type="http://schemas.openxmlformats.org/officeDocument/2006/relationships/image" Target="media/image1.emf"/><Relationship Id="rId33" Type="http://schemas.openxmlformats.org/officeDocument/2006/relationships/image" Target="media/image9.emf"/><Relationship Id="rId38" Type="http://schemas.openxmlformats.org/officeDocument/2006/relationships/image" Target="media/image14.emf"/><Relationship Id="rId46" Type="http://schemas.openxmlformats.org/officeDocument/2006/relationships/image" Target="media/image22.emf"/><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C:\Users\Acer\Downloads\Documento%20Final%20Proyecto%20De%20Grado(1).docx" TargetMode="External"/><Relationship Id="rId41" Type="http://schemas.openxmlformats.org/officeDocument/2006/relationships/image" Target="media/image17.emf"/><Relationship Id="rId54" Type="http://schemas.openxmlformats.org/officeDocument/2006/relationships/image" Target="media/image30.emf"/><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Downloads\Documento%20Final%20Proyecto%20De%20Grado(1).docx" TargetMode="External"/><Relationship Id="rId23" Type="http://schemas.openxmlformats.org/officeDocument/2006/relationships/hyperlink" Target="https://www.elegircrm.com/crm/que-es-un-crm" TargetMode="External"/><Relationship Id="rId28" Type="http://schemas.openxmlformats.org/officeDocument/2006/relationships/image" Target="media/image4.emf"/><Relationship Id="rId36" Type="http://schemas.openxmlformats.org/officeDocument/2006/relationships/image" Target="media/image12.emf"/><Relationship Id="rId49" Type="http://schemas.openxmlformats.org/officeDocument/2006/relationships/image" Target="media/image25.emf"/><Relationship Id="rId57" Type="http://schemas.openxmlformats.org/officeDocument/2006/relationships/image" Target="media/image33.emf"/><Relationship Id="rId10" Type="http://schemas.openxmlformats.org/officeDocument/2006/relationships/hyperlink" Target="file:///C:\Users\Acer\Downloads\Documento%20Final%20Proyecto%20De%20Grado(1).docx" TargetMode="External"/><Relationship Id="rId31" Type="http://schemas.openxmlformats.org/officeDocument/2006/relationships/image" Target="media/image7.emf"/><Relationship Id="rId44" Type="http://schemas.openxmlformats.org/officeDocument/2006/relationships/image" Target="media/image20.emf"/><Relationship Id="rId52" Type="http://schemas.openxmlformats.org/officeDocument/2006/relationships/image" Target="media/image28.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Acer\Downloads\Documento%20Final%20Proyecto%20De%20Grado(1).docx" TargetMode="External"/><Relationship Id="rId13" Type="http://schemas.openxmlformats.org/officeDocument/2006/relationships/hyperlink" Target="file:///C:\Users\Acer\Downloads\Documento%20Final%20Proyecto%20De%20Grado(1).docx" TargetMode="External"/><Relationship Id="rId18" Type="http://schemas.openxmlformats.org/officeDocument/2006/relationships/hyperlink" Target="file:///C:\Users\Acer\Downloads\Documento%20Final%20Proyecto%20De%20Grado(1).docx" TargetMode="External"/><Relationship Id="rId39" Type="http://schemas.openxmlformats.org/officeDocument/2006/relationships/image" Target="media/image15.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4883F-F35E-4676-BED9-08766F854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110</Pages>
  <Words>17221</Words>
  <Characters>94721</Characters>
  <Application>Microsoft Office Word</Application>
  <DocSecurity>0</DocSecurity>
  <Lines>789</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Sebastian</dc:creator>
  <cp:keywords/>
  <dc:description/>
  <cp:lastModifiedBy>Juan Sebastian Rincon Calderon</cp:lastModifiedBy>
  <cp:revision>55</cp:revision>
  <dcterms:created xsi:type="dcterms:W3CDTF">2021-03-14T17:23:00Z</dcterms:created>
  <dcterms:modified xsi:type="dcterms:W3CDTF">2022-04-07T16:50:00Z</dcterms:modified>
</cp:coreProperties>
</file>